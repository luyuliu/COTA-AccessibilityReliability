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F1B536F" w:rsidR="00DF6B8D" w:rsidRPr="00322E41" w:rsidRDefault="00753F86" w:rsidP="0038245D">
      <w:pPr>
        <w:spacing w:line="240" w:lineRule="auto"/>
        <w:jc w:val="center"/>
        <w:rPr>
          <w:rFonts w:ascii="Times New Roman" w:hAnsi="Times New Roman" w:cs="Times New Roman"/>
          <w:sz w:val="28"/>
          <w:szCs w:val="24"/>
        </w:rPr>
      </w:pPr>
      <w:r>
        <w:rPr>
          <w:rFonts w:ascii="Times New Roman" w:hAnsi="Times New Roman" w:cs="Times New Roman"/>
          <w:sz w:val="28"/>
          <w:szCs w:val="24"/>
        </w:rPr>
        <w:t>Realizable</w:t>
      </w:r>
      <w:r w:rsidR="009D7F77">
        <w:rPr>
          <w:rFonts w:ascii="Times New Roman" w:hAnsi="Times New Roman" w:cs="Times New Roman"/>
          <w:sz w:val="28"/>
          <w:szCs w:val="24"/>
        </w:rPr>
        <w:t xml:space="preserve"> </w:t>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xml:space="preserve">: </w:t>
      </w:r>
      <w:commentRangeStart w:id="0"/>
      <w:r w:rsidR="005009FF">
        <w:rPr>
          <w:rFonts w:ascii="Times New Roman" w:hAnsi="Times New Roman" w:cs="Times New Roman"/>
          <w:sz w:val="28"/>
          <w:szCs w:val="24"/>
        </w:rPr>
        <w:t xml:space="preserve">Evaluating </w:t>
      </w:r>
      <w:commentRangeEnd w:id="0"/>
      <w:r w:rsidR="00C25794">
        <w:rPr>
          <w:rStyle w:val="CommentReference"/>
        </w:rPr>
        <w:commentReference w:id="0"/>
      </w:r>
      <w:r w:rsidR="004136E0">
        <w:rPr>
          <w:rFonts w:ascii="Times New Roman" w:hAnsi="Times New Roman" w:cs="Times New Roman"/>
          <w:sz w:val="28"/>
          <w:szCs w:val="24"/>
        </w:rPr>
        <w:t>the Reliability of Publ</w:t>
      </w:r>
      <w:r w:rsidR="009566F8">
        <w:rPr>
          <w:rFonts w:ascii="Times New Roman" w:hAnsi="Times New Roman" w:cs="Times New Roman"/>
          <w:sz w:val="28"/>
          <w:szCs w:val="24"/>
        </w:rPr>
        <w:t xml:space="preserve">ic Transit </w:t>
      </w:r>
      <w:r w:rsidR="009D7F77">
        <w:rPr>
          <w:rFonts w:ascii="Times New Roman" w:hAnsi="Times New Roman" w:cs="Times New Roman"/>
          <w:sz w:val="28"/>
          <w:szCs w:val="24"/>
        </w:rPr>
        <w:t>Accessibility</w:t>
      </w:r>
      <w:r w:rsidR="00DF6B8D" w:rsidRPr="00322E41">
        <w:rPr>
          <w:rFonts w:ascii="Times New Roman" w:hAnsi="Times New Roman" w:cs="Times New Roman"/>
          <w:sz w:val="28"/>
          <w:szCs w:val="24"/>
        </w:rPr>
        <w:t xml:space="preserve"> </w:t>
      </w:r>
      <w:r w:rsidR="009566F8">
        <w:rPr>
          <w:rFonts w:ascii="Times New Roman" w:hAnsi="Times New Roman" w:cs="Times New Roman"/>
          <w:sz w:val="28"/>
          <w:szCs w:val="24"/>
        </w:rPr>
        <w:t xml:space="preserve">using </w:t>
      </w:r>
      <w:r w:rsidR="009C6B0B">
        <w:rPr>
          <w:rFonts w:ascii="Times New Roman" w:hAnsi="Times New Roman" w:cs="Times New Roman"/>
          <w:sz w:val="28"/>
          <w:szCs w:val="24"/>
        </w:rPr>
        <w:t xml:space="preserve">High-resolution Real-time Data </w:t>
      </w:r>
    </w:p>
    <w:p w14:paraId="3EF40BE0" w14:textId="020E1D3D" w:rsidR="00DF6B8D" w:rsidRDefault="00DF6B8D" w:rsidP="0038245D">
      <w:pPr>
        <w:spacing w:line="240" w:lineRule="auto"/>
        <w:jc w:val="center"/>
        <w:rPr>
          <w:rFonts w:ascii="Times New Roman" w:hAnsi="Times New Roman" w:cs="Times New Roman"/>
          <w:sz w:val="24"/>
        </w:rPr>
      </w:pPr>
      <w:r>
        <w:rPr>
          <w:rFonts w:ascii="Times New Roman" w:hAnsi="Times New Roman" w:cs="Times New Roman"/>
          <w:sz w:val="24"/>
        </w:rPr>
        <w:t>Luyu Liu</w:t>
      </w:r>
      <w:r w:rsidR="00BD6C8F">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Pr>
          <w:rFonts w:ascii="Times New Roman" w:hAnsi="Times New Roman" w:cs="Times New Roman"/>
          <w:sz w:val="24"/>
        </w:rPr>
        <w:t>, Adam Porr</w:t>
      </w:r>
      <w:r w:rsidR="0037454A">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Pr>
          <w:rFonts w:ascii="Times New Roman" w:hAnsi="Times New Roman" w:cs="Times New Roman"/>
          <w:sz w:val="24"/>
        </w:rPr>
        <w:t xml:space="preserve">, Harvey </w:t>
      </w:r>
      <w:r w:rsidR="006F04F6">
        <w:rPr>
          <w:rFonts w:ascii="Times New Roman" w:hAnsi="Times New Roman" w:cs="Times New Roman"/>
          <w:sz w:val="24"/>
        </w:rPr>
        <w:t xml:space="preserve">J. </w:t>
      </w:r>
      <w:r>
        <w:rPr>
          <w:rFonts w:ascii="Times New Roman" w:hAnsi="Times New Roman" w:cs="Times New Roman"/>
          <w:sz w:val="24"/>
        </w:rPr>
        <w:t>Miller</w:t>
      </w:r>
      <w:r w:rsidR="0037454A">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sidR="00BD6C8F">
        <w:rPr>
          <w:rFonts w:ascii="Times New Roman" w:hAnsi="Times New Roman" w:cs="Times New Roman"/>
          <w:sz w:val="24"/>
          <w:vertAlign w:val="superscript"/>
        </w:rPr>
        <w:t>, *</w:t>
      </w:r>
      <w:r w:rsidR="00BD6C8F" w:rsidRPr="00BD6C8F">
        <w:rPr>
          <w:rStyle w:val="FootnoteReference"/>
          <w:rFonts w:ascii="Times New Roman" w:hAnsi="Times New Roman" w:cs="Times New Roman"/>
          <w:color w:val="FFFFFF" w:themeColor="background1"/>
          <w:sz w:val="24"/>
        </w:rPr>
        <w:footnoteReference w:id="2"/>
      </w:r>
    </w:p>
    <w:p w14:paraId="2A670890" w14:textId="30D01831" w:rsidR="00C91F5B" w:rsidRPr="00BD6C8F" w:rsidRDefault="00BD6C8F" w:rsidP="0038245D">
      <w:pPr>
        <w:spacing w:line="240" w:lineRule="auto"/>
        <w:jc w:val="center"/>
        <w:rPr>
          <w:rFonts w:ascii="Times New Roman" w:hAnsi="Times New Roman" w:cs="Times New Roman"/>
          <w:szCs w:val="20"/>
        </w:rPr>
      </w:pPr>
      <w:r w:rsidRPr="00BD6C8F">
        <w:rPr>
          <w:rFonts w:ascii="Times New Roman" w:hAnsi="Times New Roman" w:cs="Times New Roman"/>
          <w:szCs w:val="20"/>
          <w:vertAlign w:val="superscript"/>
        </w:rPr>
        <w:t xml:space="preserve">1 </w:t>
      </w:r>
      <w:r w:rsidR="00C91F5B" w:rsidRPr="00BD6C8F">
        <w:rPr>
          <w:rFonts w:ascii="Times New Roman" w:hAnsi="Times New Roman" w:cs="Times New Roman"/>
          <w:szCs w:val="20"/>
        </w:rPr>
        <w:t>Department of Geography and Center for Urban and Regional Analysis, The Ohio State University, Columbus, OH, USA</w:t>
      </w:r>
    </w:p>
    <w:p w14:paraId="2A71C135" w14:textId="77777777" w:rsidR="009810A1" w:rsidRDefault="009810A1" w:rsidP="0038245D">
      <w:pPr>
        <w:spacing w:line="240" w:lineRule="auto"/>
        <w:jc w:val="both"/>
        <w:rPr>
          <w:rFonts w:ascii="Times New Roman" w:hAnsi="Times New Roman" w:cs="Times New Roman"/>
          <w:sz w:val="24"/>
        </w:rPr>
      </w:pPr>
    </w:p>
    <w:p w14:paraId="37BA4E19" w14:textId="5ECF359B" w:rsidR="00C17EA3" w:rsidRDefault="00746650" w:rsidP="0038245D">
      <w:pPr>
        <w:spacing w:line="240" w:lineRule="auto"/>
        <w:jc w:val="both"/>
        <w:rPr>
          <w:rFonts w:ascii="Times New Roman" w:hAnsi="Times New Roman" w:cs="Times New Roman"/>
          <w:sz w:val="24"/>
        </w:rPr>
      </w:pPr>
      <w:r>
        <w:rPr>
          <w:rFonts w:ascii="Times New Roman" w:hAnsi="Times New Roman" w:cs="Times New Roman"/>
          <w:sz w:val="24"/>
        </w:rPr>
        <w:t xml:space="preserve">The </w:t>
      </w:r>
      <w:r w:rsidR="00E34BED">
        <w:rPr>
          <w:rFonts w:ascii="Times New Roman" w:hAnsi="Times New Roman" w:cs="Times New Roman"/>
          <w:sz w:val="24"/>
        </w:rPr>
        <w:t xml:space="preserve">widespread </w:t>
      </w:r>
      <w:r>
        <w:rPr>
          <w:rFonts w:ascii="Times New Roman" w:hAnsi="Times New Roman" w:cs="Times New Roman"/>
          <w:sz w:val="24"/>
        </w:rPr>
        <w:t>availability of high</w:t>
      </w:r>
      <w:r w:rsidR="00C86739">
        <w:rPr>
          <w:rFonts w:ascii="Times New Roman" w:hAnsi="Times New Roman" w:cs="Times New Roman"/>
          <w:sz w:val="24"/>
        </w:rPr>
        <w:t xml:space="preserve"> spatial and temporal </w:t>
      </w:r>
      <w:r>
        <w:rPr>
          <w:rFonts w:ascii="Times New Roman" w:hAnsi="Times New Roman" w:cs="Times New Roman"/>
          <w:sz w:val="24"/>
        </w:rPr>
        <w:t xml:space="preserve">resolution </w:t>
      </w:r>
      <w:r w:rsidR="00E34BED">
        <w:rPr>
          <w:rFonts w:ascii="Times New Roman" w:hAnsi="Times New Roman" w:cs="Times New Roman"/>
          <w:sz w:val="24"/>
        </w:rPr>
        <w:t xml:space="preserve">public transit </w:t>
      </w:r>
      <w:r w:rsidR="00C86739">
        <w:rPr>
          <w:rFonts w:ascii="Times New Roman" w:hAnsi="Times New Roman" w:cs="Times New Roman"/>
          <w:sz w:val="24"/>
        </w:rPr>
        <w:t xml:space="preserve">data </w:t>
      </w:r>
      <w:r w:rsidR="00777058">
        <w:rPr>
          <w:rFonts w:ascii="Times New Roman" w:hAnsi="Times New Roman" w:cs="Times New Roman"/>
          <w:sz w:val="24"/>
        </w:rPr>
        <w:t xml:space="preserve">is improving the measurement and analysis </w:t>
      </w:r>
      <w:r w:rsidR="006B4D3B">
        <w:rPr>
          <w:rFonts w:ascii="Times New Roman" w:hAnsi="Times New Roman" w:cs="Times New Roman"/>
          <w:sz w:val="24"/>
        </w:rPr>
        <w:t>of public</w:t>
      </w:r>
      <w:r w:rsidR="00084907">
        <w:rPr>
          <w:rFonts w:ascii="Times New Roman" w:hAnsi="Times New Roman" w:cs="Times New Roman"/>
          <w:sz w:val="24"/>
        </w:rPr>
        <w:t xml:space="preserve"> transit-based accessibility </w:t>
      </w:r>
      <w:r w:rsidR="006B4D3B">
        <w:rPr>
          <w:rFonts w:ascii="Times New Roman" w:hAnsi="Times New Roman" w:cs="Times New Roman"/>
          <w:sz w:val="24"/>
        </w:rPr>
        <w:t xml:space="preserve">to crucial community </w:t>
      </w:r>
      <w:r w:rsidR="00101E38">
        <w:rPr>
          <w:rFonts w:ascii="Times New Roman" w:hAnsi="Times New Roman" w:cs="Times New Roman"/>
          <w:sz w:val="24"/>
        </w:rPr>
        <w:t>resources</w:t>
      </w:r>
      <w:r w:rsidR="006B4D3B">
        <w:rPr>
          <w:rFonts w:ascii="Times New Roman" w:hAnsi="Times New Roman" w:cs="Times New Roman"/>
          <w:sz w:val="24"/>
        </w:rPr>
        <w:t xml:space="preserve"> such as jobs and healthcare. </w:t>
      </w:r>
      <w:r w:rsidR="00101E38">
        <w:rPr>
          <w:rFonts w:ascii="Times New Roman" w:hAnsi="Times New Roman" w:cs="Times New Roman"/>
          <w:sz w:val="24"/>
        </w:rPr>
        <w:t xml:space="preserve">A common approach is </w:t>
      </w:r>
      <w:r w:rsidR="00EF7910">
        <w:rPr>
          <w:rFonts w:ascii="Times New Roman" w:hAnsi="Times New Roman" w:cs="Times New Roman"/>
          <w:sz w:val="24"/>
        </w:rPr>
        <w:t xml:space="preserve">leveraging </w:t>
      </w:r>
      <w:r w:rsidR="009B3B38">
        <w:rPr>
          <w:rFonts w:ascii="Times New Roman" w:hAnsi="Times New Roman" w:cs="Times New Roman"/>
          <w:sz w:val="24"/>
        </w:rPr>
        <w:t>transit route and schedule data published by transit agencies</w:t>
      </w:r>
      <w:r w:rsidR="00CA12D2">
        <w:rPr>
          <w:rFonts w:ascii="Times New Roman" w:hAnsi="Times New Roman" w:cs="Times New Roman"/>
          <w:sz w:val="24"/>
        </w:rPr>
        <w:t>.  However,</w:t>
      </w:r>
      <w:r w:rsidR="00A11DDB">
        <w:rPr>
          <w:rFonts w:ascii="Times New Roman" w:hAnsi="Times New Roman" w:cs="Times New Roman"/>
          <w:sz w:val="24"/>
        </w:rPr>
        <w:t xml:space="preserve"> </w:t>
      </w:r>
      <w:r w:rsidR="00415583">
        <w:rPr>
          <w:rFonts w:ascii="Times New Roman" w:hAnsi="Times New Roman" w:cs="Times New Roman"/>
          <w:sz w:val="24"/>
        </w:rPr>
        <w:t xml:space="preserve">this </w:t>
      </w:r>
      <w:r w:rsidR="00A11DDB">
        <w:rPr>
          <w:rFonts w:ascii="Times New Roman" w:hAnsi="Times New Roman" w:cs="Times New Roman"/>
          <w:sz w:val="24"/>
        </w:rPr>
        <w:t xml:space="preserve">often </w:t>
      </w:r>
      <w:r w:rsidR="00311687">
        <w:rPr>
          <w:rFonts w:ascii="Times New Roman" w:hAnsi="Times New Roman" w:cs="Times New Roman"/>
          <w:sz w:val="24"/>
        </w:rPr>
        <w:t>result</w:t>
      </w:r>
      <w:r w:rsidR="00415583">
        <w:rPr>
          <w:rFonts w:ascii="Times New Roman" w:hAnsi="Times New Roman" w:cs="Times New Roman"/>
          <w:sz w:val="24"/>
        </w:rPr>
        <w:t>s</w:t>
      </w:r>
      <w:r w:rsidR="00311687">
        <w:rPr>
          <w:rFonts w:ascii="Times New Roman" w:hAnsi="Times New Roman" w:cs="Times New Roman"/>
          <w:sz w:val="24"/>
        </w:rPr>
        <w:t xml:space="preserve"> in </w:t>
      </w:r>
      <w:r w:rsidR="00985A67">
        <w:rPr>
          <w:rFonts w:ascii="Times New Roman" w:hAnsi="Times New Roman" w:cs="Times New Roman"/>
          <w:sz w:val="24"/>
        </w:rPr>
        <w:t xml:space="preserve">accessibility </w:t>
      </w:r>
      <w:r w:rsidR="00A11DDB">
        <w:rPr>
          <w:rFonts w:ascii="Times New Roman" w:hAnsi="Times New Roman" w:cs="Times New Roman"/>
          <w:sz w:val="24"/>
        </w:rPr>
        <w:t xml:space="preserve">overestimations </w:t>
      </w:r>
      <w:r w:rsidR="00415583">
        <w:rPr>
          <w:rFonts w:ascii="Times New Roman" w:hAnsi="Times New Roman" w:cs="Times New Roman"/>
          <w:sz w:val="24"/>
        </w:rPr>
        <w:t>due to</w:t>
      </w:r>
      <w:r w:rsidR="0075189E">
        <w:rPr>
          <w:rFonts w:ascii="Times New Roman" w:hAnsi="Times New Roman" w:cs="Times New Roman"/>
          <w:sz w:val="24"/>
        </w:rPr>
        <w:t xml:space="preserve"> </w:t>
      </w:r>
      <w:r w:rsidR="00415583">
        <w:rPr>
          <w:rFonts w:ascii="Times New Roman" w:hAnsi="Times New Roman" w:cs="Times New Roman"/>
          <w:sz w:val="24"/>
        </w:rPr>
        <w:t xml:space="preserve">endemic </w:t>
      </w:r>
      <w:r w:rsidR="0075189E">
        <w:rPr>
          <w:rFonts w:ascii="Times New Roman" w:hAnsi="Times New Roman" w:cs="Times New Roman"/>
          <w:sz w:val="24"/>
        </w:rPr>
        <w:t xml:space="preserve">delays due to traffic and </w:t>
      </w:r>
      <w:r w:rsidR="005A7EFD">
        <w:rPr>
          <w:rFonts w:ascii="Times New Roman" w:hAnsi="Times New Roman" w:cs="Times New Roman"/>
          <w:sz w:val="24"/>
        </w:rPr>
        <w:t xml:space="preserve">incidents </w:t>
      </w:r>
      <w:r w:rsidR="004C2DA9">
        <w:rPr>
          <w:rFonts w:ascii="Times New Roman" w:hAnsi="Times New Roman" w:cs="Times New Roman"/>
          <w:sz w:val="24"/>
        </w:rPr>
        <w:t>in bus systems</w:t>
      </w:r>
      <w:r w:rsidR="006E4558">
        <w:rPr>
          <w:rFonts w:ascii="Times New Roman" w:hAnsi="Times New Roman" w:cs="Times New Roman"/>
          <w:sz w:val="24"/>
        </w:rPr>
        <w:t>.</w:t>
      </w:r>
      <w:r w:rsidR="00A11DDB">
        <w:rPr>
          <w:rFonts w:ascii="Times New Roman" w:hAnsi="Times New Roman" w:cs="Times New Roman"/>
          <w:sz w:val="24"/>
        </w:rPr>
        <w:t xml:space="preserve"> </w:t>
      </w:r>
      <w:r w:rsidR="00DC6B41">
        <w:rPr>
          <w:rFonts w:ascii="Times New Roman" w:hAnsi="Times New Roman" w:cs="Times New Roman"/>
          <w:sz w:val="24"/>
        </w:rPr>
        <w:t xml:space="preserve"> </w:t>
      </w:r>
      <w:r w:rsidR="0050603E">
        <w:rPr>
          <w:rFonts w:ascii="Times New Roman" w:hAnsi="Times New Roman" w:cs="Times New Roman"/>
          <w:sz w:val="24"/>
        </w:rPr>
        <w:t xml:space="preserve"> </w:t>
      </w:r>
      <w:r w:rsidR="006E4558">
        <w:rPr>
          <w:rFonts w:ascii="Times New Roman" w:hAnsi="Times New Roman" w:cs="Times New Roman"/>
          <w:sz w:val="24"/>
        </w:rPr>
        <w:t>R</w:t>
      </w:r>
      <w:r w:rsidR="00BA4CB5">
        <w:rPr>
          <w:rFonts w:ascii="Times New Roman" w:hAnsi="Times New Roman" w:cs="Times New Roman"/>
          <w:sz w:val="24"/>
        </w:rPr>
        <w:t>etrospective</w:t>
      </w:r>
      <w:r w:rsidR="00A25314">
        <w:rPr>
          <w:rFonts w:ascii="Times New Roman" w:hAnsi="Times New Roman" w:cs="Times New Roman"/>
          <w:sz w:val="24"/>
        </w:rPr>
        <w:t xml:space="preserve"> real-time</w:t>
      </w:r>
      <w:r w:rsidR="00BA4CB5">
        <w:rPr>
          <w:rFonts w:ascii="Times New Roman" w:hAnsi="Times New Roman" w:cs="Times New Roman"/>
          <w:sz w:val="24"/>
        </w:rPr>
        <w:t xml:space="preserve"> accessibility</w:t>
      </w:r>
      <w:r w:rsidR="006E4558">
        <w:rPr>
          <w:rFonts w:ascii="Times New Roman" w:hAnsi="Times New Roman" w:cs="Times New Roman"/>
          <w:sz w:val="24"/>
        </w:rPr>
        <w:t xml:space="preserve"> measures </w:t>
      </w:r>
      <w:r w:rsidR="000B609D">
        <w:rPr>
          <w:rFonts w:ascii="Times New Roman" w:hAnsi="Times New Roman" w:cs="Times New Roman"/>
          <w:sz w:val="24"/>
        </w:rPr>
        <w:t>calculated u</w:t>
      </w:r>
      <w:r w:rsidR="00D26CDE">
        <w:rPr>
          <w:rFonts w:ascii="Times New Roman" w:hAnsi="Times New Roman" w:cs="Times New Roman"/>
          <w:sz w:val="24"/>
        </w:rPr>
        <w:t xml:space="preserve">sing </w:t>
      </w:r>
      <w:r w:rsidR="00677FAE">
        <w:rPr>
          <w:rFonts w:ascii="Times New Roman" w:hAnsi="Times New Roman" w:cs="Times New Roman"/>
          <w:sz w:val="24"/>
        </w:rPr>
        <w:t xml:space="preserve">real-time </w:t>
      </w:r>
      <w:r w:rsidR="00A50FEC">
        <w:rPr>
          <w:rFonts w:ascii="Times New Roman" w:hAnsi="Times New Roman" w:cs="Times New Roman"/>
          <w:sz w:val="24"/>
        </w:rPr>
        <w:t>bus location data</w:t>
      </w:r>
      <w:r w:rsidR="00D26CDE">
        <w:rPr>
          <w:rFonts w:ascii="Times New Roman" w:hAnsi="Times New Roman" w:cs="Times New Roman"/>
          <w:sz w:val="24"/>
        </w:rPr>
        <w:t xml:space="preserve"> attempt to reduce</w:t>
      </w:r>
      <w:r w:rsidR="00E44C23">
        <w:rPr>
          <w:rFonts w:ascii="Times New Roman" w:hAnsi="Times New Roman" w:cs="Times New Roman"/>
          <w:sz w:val="24"/>
        </w:rPr>
        <w:t xml:space="preserve"> overestimation by capturing</w:t>
      </w:r>
      <w:r w:rsidR="006C706B">
        <w:rPr>
          <w:rFonts w:ascii="Times New Roman" w:hAnsi="Times New Roman" w:cs="Times New Roman"/>
          <w:sz w:val="24"/>
        </w:rPr>
        <w:t xml:space="preserve"> the actual performance of the transit system</w:t>
      </w:r>
      <w:r w:rsidR="00A50FEC">
        <w:rPr>
          <w:rFonts w:ascii="Times New Roman" w:hAnsi="Times New Roman" w:cs="Times New Roman"/>
          <w:sz w:val="24"/>
        </w:rPr>
        <w:t xml:space="preserve">. </w:t>
      </w:r>
      <w:r w:rsidR="006C706B">
        <w:rPr>
          <w:rFonts w:ascii="Times New Roman" w:hAnsi="Times New Roman" w:cs="Times New Roman"/>
          <w:sz w:val="24"/>
        </w:rPr>
        <w:t xml:space="preserve">These measures </w:t>
      </w:r>
      <w:r w:rsidR="003A5640">
        <w:rPr>
          <w:rFonts w:ascii="Times New Roman" w:hAnsi="Times New Roman" w:cs="Times New Roman"/>
          <w:sz w:val="24"/>
        </w:rPr>
        <w:t xml:space="preserve">also overestimate accessibility since they </w:t>
      </w:r>
      <w:r w:rsidR="00BA4CB5">
        <w:rPr>
          <w:rFonts w:ascii="Times New Roman" w:hAnsi="Times New Roman" w:cs="Times New Roman"/>
          <w:sz w:val="24"/>
        </w:rPr>
        <w:t xml:space="preserve">assume </w:t>
      </w:r>
      <w:r w:rsidR="003A5640">
        <w:rPr>
          <w:rFonts w:ascii="Times New Roman" w:hAnsi="Times New Roman" w:cs="Times New Roman"/>
          <w:sz w:val="24"/>
        </w:rPr>
        <w:t xml:space="preserve">that </w:t>
      </w:r>
      <w:r w:rsidR="007E5E86">
        <w:rPr>
          <w:rFonts w:ascii="Times New Roman" w:hAnsi="Times New Roman" w:cs="Times New Roman"/>
          <w:sz w:val="24"/>
        </w:rPr>
        <w:t>riders</w:t>
      </w:r>
      <w:r w:rsidR="005D718A">
        <w:rPr>
          <w:rFonts w:ascii="Times New Roman" w:hAnsi="Times New Roman" w:cs="Times New Roman"/>
          <w:sz w:val="24"/>
        </w:rPr>
        <w:t xml:space="preserve"> had perfect information on </w:t>
      </w:r>
      <w:r w:rsidR="00FC2B3E">
        <w:rPr>
          <w:rFonts w:ascii="Times New Roman" w:hAnsi="Times New Roman" w:cs="Times New Roman"/>
          <w:sz w:val="24"/>
        </w:rPr>
        <w:t xml:space="preserve">systems operations </w:t>
      </w:r>
      <w:r w:rsidR="00F314E3">
        <w:rPr>
          <w:rFonts w:ascii="Times New Roman" w:hAnsi="Times New Roman" w:cs="Times New Roman"/>
          <w:sz w:val="24"/>
        </w:rPr>
        <w:t xml:space="preserve">as </w:t>
      </w:r>
      <w:r w:rsidR="00FC2B3E">
        <w:rPr>
          <w:rFonts w:ascii="Times New Roman" w:hAnsi="Times New Roman" w:cs="Times New Roman"/>
          <w:sz w:val="24"/>
        </w:rPr>
        <w:t xml:space="preserve">they occurred.  </w:t>
      </w:r>
      <w:r w:rsidR="00DF6B8D" w:rsidRPr="00910F57">
        <w:rPr>
          <w:rFonts w:ascii="Times New Roman" w:hAnsi="Times New Roman" w:cs="Times New Roman"/>
          <w:sz w:val="24"/>
        </w:rPr>
        <w:t xml:space="preserve">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 xml:space="preserve">pace-time </w:t>
      </w:r>
      <w:r w:rsidR="00F54E51">
        <w:rPr>
          <w:rFonts w:ascii="Times New Roman" w:hAnsi="Times New Roman" w:cs="Times New Roman"/>
          <w:sz w:val="24"/>
        </w:rPr>
        <w:t>prisms</w:t>
      </w:r>
      <w:r w:rsidR="00F54E51" w:rsidRPr="00910F57">
        <w:rPr>
          <w:rFonts w:ascii="Times New Roman" w:hAnsi="Times New Roman" w:cs="Times New Roman"/>
          <w:sz w:val="24"/>
        </w:rPr>
        <w:t xml:space="preserve"> </w:t>
      </w:r>
      <w:r w:rsidR="00DF6B8D" w:rsidRPr="00910F57">
        <w:rPr>
          <w:rFonts w:ascii="Times New Roman" w:hAnsi="Times New Roman" w:cs="Times New Roman"/>
          <w:sz w:val="24"/>
        </w:rPr>
        <w:t>(STP)</w:t>
      </w:r>
      <w:r w:rsidR="00453183">
        <w:rPr>
          <w:rFonts w:ascii="Times New Roman" w:hAnsi="Times New Roman" w:cs="Times New Roman"/>
          <w:sz w:val="24"/>
        </w:rPr>
        <w:t xml:space="preserve"> as a more conservative </w:t>
      </w:r>
      <w:r w:rsidR="00F30E86">
        <w:rPr>
          <w:rFonts w:ascii="Times New Roman" w:hAnsi="Times New Roman" w:cs="Times New Roman"/>
          <w:sz w:val="24"/>
        </w:rPr>
        <w:t xml:space="preserve">and realistic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 xml:space="preserve">to measure overestimation of </w:t>
      </w:r>
      <w:r w:rsidR="00FC2B3E">
        <w:rPr>
          <w:rFonts w:ascii="Times New Roman" w:hAnsi="Times New Roman" w:cs="Times New Roman"/>
          <w:sz w:val="24"/>
        </w:rPr>
        <w:t xml:space="preserve">schedule-based and retrospective </w:t>
      </w:r>
      <w:r w:rsidR="005E1CD7">
        <w:rPr>
          <w:rFonts w:ascii="Times New Roman" w:hAnsi="Times New Roman" w:cs="Times New Roman"/>
          <w:sz w:val="24"/>
        </w:rPr>
        <w:t xml:space="preserve">accessibility </w:t>
      </w:r>
      <w:r w:rsidR="00687237">
        <w:rPr>
          <w:rFonts w:ascii="Times New Roman" w:hAnsi="Times New Roman" w:cs="Times New Roman"/>
          <w:sz w:val="24"/>
        </w:rPr>
        <w:t>measures</w:t>
      </w:r>
      <w:r w:rsidR="00DF6B8D" w:rsidRPr="00910F57">
        <w:rPr>
          <w:rFonts w:ascii="Times New Roman" w:hAnsi="Times New Roman" w:cs="Times New Roman"/>
          <w:sz w:val="24"/>
        </w:rPr>
        <w:t xml:space="preserve">. </w:t>
      </w:r>
      <w:commentRangeStart w:id="1"/>
      <w:commentRangeStart w:id="2"/>
      <w:r w:rsidR="00FD7204">
        <w:rPr>
          <w:rFonts w:ascii="Times New Roman" w:hAnsi="Times New Roman" w:cs="Times New Roman"/>
          <w:sz w:val="24"/>
        </w:rPr>
        <w:t xml:space="preserve">Using </w:t>
      </w:r>
      <w:r w:rsidR="002B0613">
        <w:rPr>
          <w:rFonts w:ascii="Times New Roman" w:hAnsi="Times New Roman" w:cs="Times New Roman"/>
          <w:sz w:val="24"/>
        </w:rPr>
        <w:t xml:space="preserve">high-resolution </w:t>
      </w:r>
      <w:r w:rsidR="00D63FF9">
        <w:rPr>
          <w:rFonts w:ascii="Times New Roman" w:hAnsi="Times New Roman" w:cs="Times New Roman"/>
          <w:sz w:val="24"/>
        </w:rPr>
        <w:t>General Transit Feed Specification</w:t>
      </w:r>
      <w:r w:rsidR="00315E6C">
        <w:rPr>
          <w:rFonts w:ascii="Times New Roman" w:hAnsi="Times New Roman" w:cs="Times New Roman"/>
          <w:sz w:val="24"/>
        </w:rPr>
        <w:t xml:space="preserve"> (GTFS)</w:t>
      </w:r>
      <w:r w:rsidR="001328AB">
        <w:rPr>
          <w:rFonts w:ascii="Times New Roman" w:hAnsi="Times New Roman" w:cs="Times New Roman"/>
          <w:sz w:val="24"/>
        </w:rPr>
        <w:t xml:space="preserve"> </w:t>
      </w:r>
      <w:r w:rsidR="00A25314">
        <w:rPr>
          <w:rFonts w:ascii="Times New Roman" w:hAnsi="Times New Roman" w:cs="Times New Roman"/>
          <w:sz w:val="24"/>
        </w:rPr>
        <w:t>r</w:t>
      </w:r>
      <w:r w:rsidR="001328AB">
        <w:rPr>
          <w:rFonts w:ascii="Times New Roman" w:hAnsi="Times New Roman" w:cs="Times New Roman"/>
          <w:sz w:val="24"/>
        </w:rPr>
        <w:t>eal</w:t>
      </w:r>
      <w:r w:rsidR="00A25314">
        <w:rPr>
          <w:rFonts w:ascii="Times New Roman" w:hAnsi="Times New Roman" w:cs="Times New Roman"/>
          <w:sz w:val="24"/>
        </w:rPr>
        <w:t>-</w:t>
      </w:r>
      <w:r w:rsidR="001328AB">
        <w:rPr>
          <w:rFonts w:ascii="Times New Roman" w:hAnsi="Times New Roman" w:cs="Times New Roman"/>
          <w:sz w:val="24"/>
        </w:rPr>
        <w:t xml:space="preserve">time </w:t>
      </w:r>
      <w:r w:rsidR="001566ED">
        <w:rPr>
          <w:rFonts w:ascii="Times New Roman" w:hAnsi="Times New Roman" w:cs="Times New Roman"/>
          <w:sz w:val="24"/>
        </w:rPr>
        <w:t>data</w:t>
      </w:r>
      <w:r w:rsidR="00881C19">
        <w:rPr>
          <w:rFonts w:ascii="Times New Roman" w:hAnsi="Times New Roman" w:cs="Times New Roman"/>
          <w:sz w:val="24"/>
        </w:rPr>
        <w:t xml:space="preserve">, </w:t>
      </w:r>
      <w:commentRangeEnd w:id="1"/>
      <w:r w:rsidR="000E51DF">
        <w:rPr>
          <w:rStyle w:val="CommentReference"/>
        </w:rPr>
        <w:commentReference w:id="1"/>
      </w:r>
      <w:commentRangeEnd w:id="2"/>
      <w:r w:rsidR="00315E6C">
        <w:rPr>
          <w:rStyle w:val="CommentReference"/>
        </w:rPr>
        <w:commentReference w:id="2"/>
      </w:r>
      <w:r w:rsidR="00971F20">
        <w:rPr>
          <w:rFonts w:ascii="Times New Roman" w:hAnsi="Times New Roman" w:cs="Times New Roman"/>
          <w:sz w:val="24"/>
        </w:rPr>
        <w:t>we conduct</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w:t>
      </w:r>
      <w:r w:rsidR="00DC1FE7">
        <w:rPr>
          <w:rFonts w:ascii="Times New Roman" w:hAnsi="Times New Roman" w:cs="Times New Roman"/>
          <w:sz w:val="24"/>
        </w:rPr>
        <w:t>, USA</w:t>
      </w:r>
      <w:r w:rsidR="00881C19">
        <w:rPr>
          <w:rFonts w:ascii="Times New Roman" w:hAnsi="Times New Roman" w:cs="Times New Roman"/>
          <w:sz w:val="24"/>
        </w:rPr>
        <w:t xml:space="preserve">.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is the </w:t>
      </w:r>
      <w:r w:rsidR="00A40EB3">
        <w:rPr>
          <w:rFonts w:ascii="Times New Roman" w:hAnsi="Times New Roman" w:cs="Times New Roman"/>
          <w:sz w:val="24"/>
        </w:rPr>
        <w:t>most</w:t>
      </w:r>
      <w:r w:rsidR="000F6F29">
        <w:rPr>
          <w:rFonts w:ascii="Times New Roman" w:hAnsi="Times New Roman" w:cs="Times New Roman"/>
          <w:sz w:val="24"/>
        </w:rPr>
        <w:t xml:space="preserve"> conservative </w:t>
      </w:r>
      <w:r w:rsidR="00D71D65">
        <w:rPr>
          <w:rFonts w:ascii="Times New Roman" w:hAnsi="Times New Roman" w:cs="Times New Roman"/>
          <w:sz w:val="24"/>
        </w:rPr>
        <w:t>of the three accessibility measures</w:t>
      </w:r>
      <w:r w:rsidR="00BA756D">
        <w:rPr>
          <w:rFonts w:ascii="Times New Roman" w:hAnsi="Times New Roman" w:cs="Times New Roman"/>
          <w:sz w:val="24"/>
        </w:rPr>
        <w:t xml:space="preserve">. We also </w:t>
      </w:r>
      <w:r w:rsidR="00F30E86">
        <w:rPr>
          <w:rFonts w:ascii="Times New Roman" w:hAnsi="Times New Roman" w:cs="Times New Roman"/>
          <w:sz w:val="24"/>
        </w:rPr>
        <w:t>explore the spatial and temporal pattern</w:t>
      </w:r>
      <w:r w:rsidR="00E66045">
        <w:rPr>
          <w:rFonts w:ascii="Times New Roman" w:hAnsi="Times New Roman" w:cs="Times New Roman"/>
          <w:sz w:val="24"/>
        </w:rPr>
        <w:t>s</w:t>
      </w:r>
      <w:r w:rsidR="00F30E86">
        <w:rPr>
          <w:rFonts w:ascii="Times New Roman" w:hAnsi="Times New Roman" w:cs="Times New Roman"/>
          <w:sz w:val="24"/>
        </w:rPr>
        <w:t xml:space="preserve"> in </w:t>
      </w:r>
      <w:r w:rsidR="004D4159">
        <w:rPr>
          <w:rFonts w:ascii="Times New Roman" w:hAnsi="Times New Roman" w:cs="Times New Roman"/>
          <w:sz w:val="24"/>
        </w:rPr>
        <w:t xml:space="preserve">the </w:t>
      </w:r>
      <w:r w:rsidR="000F6F29">
        <w:rPr>
          <w:rFonts w:ascii="Times New Roman" w:hAnsi="Times New Roman" w:cs="Times New Roman"/>
          <w:sz w:val="24"/>
        </w:rPr>
        <w:t>unreliability of both traditional measures</w:t>
      </w:r>
      <w:r w:rsidR="00E66045">
        <w:rPr>
          <w:rFonts w:ascii="Times New Roman" w:hAnsi="Times New Roman" w:cs="Times New Roman"/>
          <w:sz w:val="24"/>
        </w:rPr>
        <w:t xml:space="preserve">. </w:t>
      </w:r>
      <w:r w:rsidR="000F6F29">
        <w:rPr>
          <w:rFonts w:ascii="Times New Roman" w:hAnsi="Times New Roman" w:cs="Times New Roman"/>
          <w:sz w:val="24"/>
        </w:rPr>
        <w:t xml:space="preserve"> </w:t>
      </w:r>
      <w:r w:rsidR="00AF7861">
        <w:rPr>
          <w:rFonts w:ascii="Times New Roman" w:hAnsi="Times New Roman" w:cs="Times New Roman"/>
          <w:sz w:val="24"/>
        </w:rPr>
        <w:t xml:space="preserve">These </w:t>
      </w:r>
      <w:r w:rsidR="00E66045">
        <w:rPr>
          <w:rFonts w:ascii="Times New Roman" w:hAnsi="Times New Roman" w:cs="Times New Roman"/>
          <w:sz w:val="24"/>
        </w:rPr>
        <w:t xml:space="preserve">patterns </w:t>
      </w:r>
      <w:r w:rsidR="00AF7861">
        <w:rPr>
          <w:rFonts w:ascii="Times New Roman" w:hAnsi="Times New Roman" w:cs="Times New Roman"/>
          <w:sz w:val="24"/>
        </w:rPr>
        <w:t>are</w:t>
      </w:r>
      <w:r w:rsidR="00C17EA3">
        <w:rPr>
          <w:rFonts w:ascii="Times New Roman" w:hAnsi="Times New Roman" w:cs="Times New Roman"/>
          <w:sz w:val="24"/>
        </w:rPr>
        <w:t xml:space="preserve"> consistent with prior findings of </w:t>
      </w:r>
      <w:r w:rsidR="00E66045">
        <w:rPr>
          <w:rFonts w:ascii="Times New Roman" w:hAnsi="Times New Roman" w:cs="Times New Roman"/>
          <w:sz w:val="24"/>
        </w:rPr>
        <w:t>the spatial and temporal patte</w:t>
      </w:r>
      <w:r w:rsidR="00B93CB6">
        <w:rPr>
          <w:rFonts w:ascii="Times New Roman" w:hAnsi="Times New Roman" w:cs="Times New Roman"/>
          <w:sz w:val="24"/>
        </w:rPr>
        <w:t xml:space="preserve">rns of </w:t>
      </w:r>
      <w:r w:rsidR="00C17EA3">
        <w:rPr>
          <w:rFonts w:ascii="Times New Roman" w:hAnsi="Times New Roman" w:cs="Times New Roman"/>
          <w:sz w:val="24"/>
        </w:rPr>
        <w:t>bus delay</w:t>
      </w:r>
      <w:r w:rsidR="00B93CB6">
        <w:rPr>
          <w:rFonts w:ascii="Times New Roman" w:hAnsi="Times New Roman" w:cs="Times New Roman"/>
          <w:sz w:val="24"/>
        </w:rPr>
        <w:t>s</w:t>
      </w:r>
      <w:r w:rsidR="00C17EA3">
        <w:rPr>
          <w:rFonts w:ascii="Times New Roman" w:hAnsi="Times New Roman" w:cs="Times New Roman"/>
          <w:sz w:val="24"/>
        </w:rPr>
        <w:t xml:space="preserve"> and risk of missing transfers. </w:t>
      </w:r>
      <w:commentRangeStart w:id="3"/>
      <w:r w:rsidR="00753F86">
        <w:rPr>
          <w:rFonts w:ascii="Times New Roman" w:hAnsi="Times New Roman" w:cs="Times New Roman"/>
          <w:sz w:val="24"/>
        </w:rPr>
        <w:t>Realizable</w:t>
      </w:r>
      <w:r w:rsidR="00ED6741">
        <w:rPr>
          <w:rFonts w:ascii="Times New Roman" w:hAnsi="Times New Roman" w:cs="Times New Roman"/>
          <w:sz w:val="24"/>
        </w:rPr>
        <w:t xml:space="preserve"> accessibility </w:t>
      </w:r>
      <w:r w:rsidR="0087560D">
        <w:rPr>
          <w:rFonts w:ascii="Times New Roman" w:hAnsi="Times New Roman" w:cs="Times New Roman"/>
          <w:sz w:val="24"/>
        </w:rPr>
        <w:t xml:space="preserve">is a </w:t>
      </w:r>
      <w:r w:rsidR="00ED6741">
        <w:rPr>
          <w:rFonts w:ascii="Times New Roman" w:hAnsi="Times New Roman" w:cs="Times New Roman"/>
          <w:sz w:val="24"/>
        </w:rPr>
        <w:t>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w:t>
      </w:r>
      <w:r w:rsidR="0087560D">
        <w:rPr>
          <w:rFonts w:ascii="Times New Roman" w:hAnsi="Times New Roman" w:cs="Times New Roman"/>
          <w:sz w:val="24"/>
        </w:rPr>
        <w:t xml:space="preserve">to guide </w:t>
      </w:r>
      <w:r w:rsidR="00ED6741">
        <w:rPr>
          <w:rFonts w:ascii="Times New Roman" w:hAnsi="Times New Roman" w:cs="Times New Roman"/>
          <w:sz w:val="24"/>
        </w:rPr>
        <w:t xml:space="preserve">transit </w:t>
      </w:r>
      <w:commentRangeStart w:id="4"/>
      <w:commentRangeStart w:id="5"/>
      <w:r w:rsidR="00ED6741">
        <w:rPr>
          <w:rFonts w:ascii="Times New Roman" w:hAnsi="Times New Roman" w:cs="Times New Roman"/>
          <w:sz w:val="24"/>
        </w:rPr>
        <w:t>planning</w:t>
      </w:r>
      <w:commentRangeEnd w:id="4"/>
      <w:r w:rsidR="006D71ED">
        <w:rPr>
          <w:rStyle w:val="CommentReference"/>
        </w:rPr>
        <w:commentReference w:id="4"/>
      </w:r>
      <w:commentRangeEnd w:id="5"/>
      <w:r w:rsidR="005A6DC2">
        <w:rPr>
          <w:rStyle w:val="CommentReference"/>
        </w:rPr>
        <w:commentReference w:id="5"/>
      </w:r>
      <w:r w:rsidR="00E2067A">
        <w:rPr>
          <w:rFonts w:ascii="Times New Roman" w:hAnsi="Times New Roman" w:cs="Times New Roman"/>
          <w:sz w:val="24"/>
        </w:rPr>
        <w:t>.</w:t>
      </w:r>
      <w:commentRangeEnd w:id="3"/>
      <w:r w:rsidR="00DA2681">
        <w:rPr>
          <w:rStyle w:val="CommentReference"/>
        </w:rPr>
        <w:commentReference w:id="3"/>
      </w:r>
    </w:p>
    <w:p w14:paraId="77764B71" w14:textId="7B9D4012" w:rsidR="0052762E" w:rsidRDefault="0052762E" w:rsidP="0038245D">
      <w:pPr>
        <w:spacing w:line="240" w:lineRule="auto"/>
        <w:jc w:val="both"/>
        <w:rPr>
          <w:rFonts w:ascii="Times New Roman" w:hAnsi="Times New Roman" w:cs="Times New Roman"/>
          <w:sz w:val="24"/>
        </w:rPr>
      </w:pPr>
      <w:r>
        <w:rPr>
          <w:rFonts w:ascii="Times New Roman" w:hAnsi="Times New Roman" w:cs="Times New Roman"/>
          <w:sz w:val="24"/>
        </w:rPr>
        <w:t>Keywords: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38245D">
      <w:pPr>
        <w:spacing w:line="240" w:lineRule="auto"/>
        <w:jc w:val="both"/>
        <w:rPr>
          <w:rFonts w:ascii="Times New Roman" w:hAnsi="Times New Roman" w:cs="Times New Roman"/>
          <w:sz w:val="24"/>
        </w:rPr>
      </w:pPr>
    </w:p>
    <w:p w14:paraId="608D3BDD" w14:textId="68E73B1A" w:rsidR="00722DE6" w:rsidRPr="00722DE6" w:rsidRDefault="00722DE6"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53CB18DB" w:rsidR="00536D67" w:rsidRDefault="00D41CE4" w:rsidP="0038245D">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F64B06">
        <w:rPr>
          <w:rFonts w:ascii="Times New Roman" w:hAnsi="Times New Roman" w:cs="Times New Roman"/>
          <w:sz w:val="24"/>
        </w:rPr>
        <w:t xml:space="preserve"> </w:t>
      </w:r>
      <w:r w:rsidR="00F64B06">
        <w:rPr>
          <w:rFonts w:ascii="Times New Roman" w:hAnsi="Times New Roman" w:cs="Times New Roman"/>
          <w:sz w:val="24"/>
        </w:rPr>
        <w:fldChar w:fldCharType="begin" w:fldLock="1"/>
      </w:r>
      <w:r w:rsidR="00F64B06">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F64B06">
        <w:rPr>
          <w:rFonts w:ascii="Times New Roman" w:hAnsi="Times New Roman" w:cs="Times New Roman"/>
          <w:sz w:val="24"/>
        </w:rPr>
        <w:fldChar w:fldCharType="separate"/>
      </w:r>
      <w:r w:rsidR="00F64B06" w:rsidRPr="004F1D00">
        <w:rPr>
          <w:rFonts w:ascii="Times New Roman" w:hAnsi="Times New Roman" w:cs="Times New Roman"/>
          <w:noProof/>
          <w:sz w:val="24"/>
        </w:rPr>
        <w:t>(Banister, 2008)</w:t>
      </w:r>
      <w:r w:rsidR="00F64B06">
        <w:rPr>
          <w:rFonts w:ascii="Times New Roman" w:hAnsi="Times New Roman" w:cs="Times New Roman"/>
          <w:sz w:val="24"/>
        </w:rPr>
        <w:fldChar w:fldCharType="end"/>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w:t>
      </w:r>
      <w:r w:rsidR="004F638E">
        <w:rPr>
          <w:rFonts w:ascii="Times New Roman" w:hAnsi="Times New Roman" w:cs="Times New Roman"/>
          <w:sz w:val="24"/>
        </w:rPr>
        <w:lastRenderedPageBreak/>
        <w:t xml:space="preserve">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w:t>
      </w:r>
      <w:bookmarkStart w:id="6" w:name="_Hlk85804948"/>
      <w:r w:rsidR="00A50EE0" w:rsidRPr="00A50EE0">
        <w:rPr>
          <w:rFonts w:ascii="Times New Roman" w:hAnsi="Times New Roman" w:cs="Times New Roman"/>
          <w:noProof/>
          <w:sz w:val="24"/>
        </w:rPr>
        <w:t>Tribby &amp; Zandbergen, 2012</w:t>
      </w:r>
      <w:bookmarkEnd w:id="6"/>
      <w:r w:rsidR="00A50EE0" w:rsidRPr="00A50EE0">
        <w:rPr>
          <w:rFonts w:ascii="Times New Roman" w:hAnsi="Times New Roman" w:cs="Times New Roman"/>
          <w:noProof/>
          <w:sz w:val="24"/>
        </w:rPr>
        <w:t>)</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1D755574" w:rsidR="00BD2273" w:rsidRDefault="00437B11" w:rsidP="0038245D">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xml:space="preserve">, leading to deviations from the </w:t>
      </w:r>
      <w:del w:id="7" w:author="Porr, Adam" w:date="2021-10-25T12:55:00Z">
        <w:r w:rsidR="002672E2" w:rsidDel="00262BBE">
          <w:rPr>
            <w:rFonts w:ascii="Times New Roman" w:hAnsi="Times New Roman" w:cs="Times New Roman"/>
            <w:sz w:val="24"/>
          </w:rPr>
          <w:delText xml:space="preserve">schedule </w:delText>
        </w:r>
      </w:del>
      <w:ins w:id="8" w:author="Porr, Adam" w:date="2021-10-25T12:55:00Z">
        <w:r w:rsidR="00262BBE">
          <w:rPr>
            <w:rFonts w:ascii="Times New Roman" w:hAnsi="Times New Roman" w:cs="Times New Roman"/>
            <w:sz w:val="24"/>
          </w:rPr>
          <w:t>scheduled</w:t>
        </w:r>
        <w:r w:rsidR="00262BBE">
          <w:rPr>
            <w:rFonts w:ascii="Times New Roman" w:hAnsi="Times New Roman" w:cs="Times New Roman"/>
            <w:sz w:val="24"/>
          </w:rPr>
          <w:t xml:space="preserve"> </w:t>
        </w:r>
      </w:ins>
      <w:r w:rsidR="002672E2">
        <w:rPr>
          <w:rFonts w:ascii="Times New Roman" w:hAnsi="Times New Roman" w:cs="Times New Roman"/>
          <w:sz w:val="24"/>
        </w:rPr>
        <w:t>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38245D">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7E1FCBAE" w:rsidR="00101438" w:rsidRDefault="00373180" w:rsidP="0038245D">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commentRangeStart w:id="9"/>
      <w:commentRangeEnd w:id="9"/>
      <w:r w:rsidR="00624D61">
        <w:rPr>
          <w:rStyle w:val="CommentReference"/>
        </w:rPr>
        <w:commentReference w:id="9"/>
      </w:r>
      <w:r w:rsidR="00292433">
        <w:rPr>
          <w:rFonts w:ascii="Times New Roman" w:hAnsi="Times New Roman" w:cs="Times New Roman"/>
          <w:sz w:val="24"/>
        </w:rPr>
        <w:t>.</w:t>
      </w:r>
      <w:r w:rsidR="00E74CE5">
        <w:rPr>
          <w:rFonts w:ascii="Times New Roman" w:hAnsi="Times New Roman" w:cs="Times New Roman"/>
          <w:sz w:val="24"/>
        </w:rPr>
        <w:t xml:space="preserve"> </w:t>
      </w:r>
      <w:r w:rsidR="0002224C">
        <w:rPr>
          <w:rFonts w:ascii="Times New Roman" w:hAnsi="Times New Roman" w:cs="Times New Roman"/>
          <w:sz w:val="24"/>
        </w:rPr>
        <w:t>Like retrospective real-time accessibility, t</w:t>
      </w:r>
      <w:commentRangeStart w:id="10"/>
      <w:commentRangeStart w:id="11"/>
      <w:r w:rsidR="00E74CE5">
        <w:rPr>
          <w:rFonts w:ascii="Times New Roman" w:hAnsi="Times New Roman" w:cs="Times New Roman"/>
          <w:sz w:val="24"/>
        </w:rPr>
        <w:t xml:space="preserve">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w:t>
      </w:r>
      <w:r w:rsidR="0002224C">
        <w:rPr>
          <w:rFonts w:ascii="Times New Roman" w:hAnsi="Times New Roman" w:cs="Times New Roman"/>
          <w:sz w:val="24"/>
        </w:rPr>
        <w:t xml:space="preserve">also </w:t>
      </w:r>
      <w:r w:rsidR="00E74CE5">
        <w:rPr>
          <w:rFonts w:ascii="Times New Roman" w:hAnsi="Times New Roman" w:cs="Times New Roman"/>
          <w:sz w:val="24"/>
        </w:rPr>
        <w:t xml:space="preserve">calculated based on </w:t>
      </w:r>
      <w:r w:rsidR="006E1FD4">
        <w:rPr>
          <w:rFonts w:ascii="Times New Roman" w:hAnsi="Times New Roman" w:cs="Times New Roman"/>
          <w:sz w:val="24"/>
        </w:rPr>
        <w:t>actual bus locat</w:t>
      </w:r>
      <w:r w:rsidR="004E5B9A">
        <w:rPr>
          <w:rFonts w:ascii="Times New Roman" w:hAnsi="Times New Roman" w:cs="Times New Roman"/>
          <w:sz w:val="24"/>
        </w:rPr>
        <w:t>ions</w:t>
      </w:r>
      <w:r w:rsidR="00F82ED9">
        <w:rPr>
          <w:rFonts w:ascii="Times New Roman" w:hAnsi="Times New Roman" w:cs="Times New Roman"/>
          <w:sz w:val="24"/>
        </w:rPr>
        <w:t xml:space="preserve"> data</w:t>
      </w:r>
      <w:r w:rsidR="0002224C">
        <w:rPr>
          <w:rFonts w:ascii="Times New Roman" w:hAnsi="Times New Roman" w:cs="Times New Roman"/>
          <w:sz w:val="24"/>
        </w:rPr>
        <w:t xml:space="preserve">, but it </w:t>
      </w:r>
      <w:r w:rsidR="00AD6CEE">
        <w:rPr>
          <w:rFonts w:ascii="Times New Roman" w:hAnsi="Times New Roman" w:cs="Times New Roman"/>
          <w:sz w:val="24"/>
        </w:rPr>
        <w:t xml:space="preserve">acknowledges </w:t>
      </w:r>
      <w:r w:rsidR="002E243B">
        <w:rPr>
          <w:rFonts w:ascii="Times New Roman" w:hAnsi="Times New Roman" w:cs="Times New Roman"/>
          <w:sz w:val="24"/>
        </w:rPr>
        <w:t xml:space="preserve">that </w:t>
      </w:r>
      <w:r w:rsidR="00A82672">
        <w:rPr>
          <w:rFonts w:ascii="Times New Roman" w:hAnsi="Times New Roman" w:cs="Times New Roman"/>
          <w:sz w:val="24"/>
        </w:rPr>
        <w:t>users</w:t>
      </w:r>
      <w:r w:rsidR="00EB2E94">
        <w:rPr>
          <w:rFonts w:ascii="Times New Roman" w:hAnsi="Times New Roman" w:cs="Times New Roman"/>
          <w:sz w:val="24"/>
        </w:rPr>
        <w:t xml:space="preserve"> </w:t>
      </w:r>
      <w:r w:rsidR="005C7EB2">
        <w:rPr>
          <w:rFonts w:ascii="Times New Roman" w:hAnsi="Times New Roman" w:cs="Times New Roman"/>
          <w:sz w:val="24"/>
        </w:rPr>
        <w:t xml:space="preserve">are not able to </w:t>
      </w:r>
      <w:r w:rsidR="00F82ED9">
        <w:rPr>
          <w:rFonts w:ascii="Times New Roman" w:hAnsi="Times New Roman" w:cs="Times New Roman"/>
          <w:sz w:val="24"/>
        </w:rPr>
        <w:t xml:space="preserve">know the actual </w:t>
      </w:r>
      <w:r w:rsidR="00731241">
        <w:rPr>
          <w:rFonts w:ascii="Times New Roman" w:hAnsi="Times New Roman" w:cs="Times New Roman"/>
          <w:sz w:val="24"/>
        </w:rPr>
        <w:t xml:space="preserve">arrival times </w:t>
      </w:r>
      <w:r w:rsidR="00731241" w:rsidRPr="00731241">
        <w:rPr>
          <w:rFonts w:ascii="Times New Roman" w:hAnsi="Times New Roman" w:cs="Times New Roman"/>
          <w:i/>
          <w:iCs/>
          <w:sz w:val="24"/>
        </w:rPr>
        <w:t>a priori</w:t>
      </w:r>
      <w:r w:rsidR="00731241">
        <w:rPr>
          <w:rFonts w:ascii="Times New Roman" w:hAnsi="Times New Roman" w:cs="Times New Roman"/>
          <w:sz w:val="24"/>
        </w:rPr>
        <w:t xml:space="preserve"> and </w:t>
      </w:r>
      <w:r w:rsidR="005C7EB2">
        <w:rPr>
          <w:rFonts w:ascii="Times New Roman" w:hAnsi="Times New Roman" w:cs="Times New Roman"/>
          <w:sz w:val="24"/>
        </w:rPr>
        <w:t xml:space="preserve">respond in real-time to </w:t>
      </w:r>
      <w:r w:rsidR="00AD6CEE">
        <w:rPr>
          <w:rFonts w:ascii="Times New Roman" w:hAnsi="Times New Roman" w:cs="Times New Roman"/>
          <w:sz w:val="24"/>
        </w:rPr>
        <w:t xml:space="preserve">on-time performance </w:t>
      </w:r>
      <w:r w:rsidR="004F5DA5">
        <w:rPr>
          <w:rFonts w:ascii="Times New Roman" w:hAnsi="Times New Roman" w:cs="Times New Roman"/>
          <w:sz w:val="24"/>
        </w:rPr>
        <w:t>deviations in the network</w:t>
      </w:r>
      <w:commentRangeEnd w:id="10"/>
      <w:r w:rsidR="00214AF9">
        <w:rPr>
          <w:rStyle w:val="CommentReference"/>
        </w:rPr>
        <w:commentReference w:id="10"/>
      </w:r>
      <w:commentRangeEnd w:id="11"/>
      <w:r w:rsidR="00C3769F">
        <w:rPr>
          <w:rStyle w:val="CommentReference"/>
        </w:rPr>
        <w:commentReference w:id="11"/>
      </w:r>
      <w:r w:rsidR="00E74CE5">
        <w:rPr>
          <w:rFonts w:ascii="Times New Roman" w:hAnsi="Times New Roman" w:cs="Times New Roman"/>
          <w:sz w:val="24"/>
        </w:rPr>
        <w:t>.</w:t>
      </w:r>
      <w:r w:rsidR="00292433">
        <w:rPr>
          <w:rFonts w:ascii="Times New Roman" w:hAnsi="Times New Roman" w:cs="Times New Roman"/>
          <w:sz w:val="24"/>
        </w:rPr>
        <w:t xml:space="preserve"> We also introduce </w:t>
      </w:r>
      <w:r w:rsidR="004E771F">
        <w:rPr>
          <w:rFonts w:ascii="Times New Roman" w:hAnsi="Times New Roman" w:cs="Times New Roman"/>
          <w:sz w:val="24"/>
        </w:rPr>
        <w:t xml:space="preserve">the concept of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4E771F">
        <w:rPr>
          <w:rFonts w:ascii="Times New Roman" w:hAnsi="Times New Roman" w:cs="Times New Roman"/>
          <w:sz w:val="24"/>
        </w:rPr>
        <w:t xml:space="preserve">a measure of </w:t>
      </w:r>
      <w:r w:rsidR="005E0EDA">
        <w:rPr>
          <w:rFonts w:ascii="Times New Roman" w:hAnsi="Times New Roman" w:cs="Times New Roman"/>
          <w:sz w:val="24"/>
        </w:rPr>
        <w:t xml:space="preserve">the </w:t>
      </w:r>
      <w:r w:rsidR="005A1FB8">
        <w:rPr>
          <w:rFonts w:ascii="Times New Roman" w:hAnsi="Times New Roman" w:cs="Times New Roman"/>
          <w:sz w:val="24"/>
        </w:rPr>
        <w:t xml:space="preserve">deviation of </w:t>
      </w:r>
      <w:r w:rsidR="004E771F">
        <w:rPr>
          <w:rFonts w:ascii="Times New Roman" w:hAnsi="Times New Roman" w:cs="Times New Roman"/>
          <w:sz w:val="24"/>
        </w:rPr>
        <w:t>schedule</w:t>
      </w:r>
      <w:r w:rsidR="005E0EDA">
        <w:rPr>
          <w:rFonts w:ascii="Times New Roman" w:hAnsi="Times New Roman" w:cs="Times New Roman"/>
          <w:sz w:val="24"/>
        </w:rPr>
        <w:t xml:space="preserve"> accessibility</w:t>
      </w:r>
      <w:r w:rsidR="004E771F">
        <w:rPr>
          <w:rFonts w:ascii="Times New Roman" w:hAnsi="Times New Roman" w:cs="Times New Roman"/>
          <w:sz w:val="24"/>
        </w:rPr>
        <w:t xml:space="preserve"> or retrospective </w:t>
      </w:r>
      <w:r w:rsidR="007B697F">
        <w:rPr>
          <w:rFonts w:ascii="Times New Roman" w:hAnsi="Times New Roman" w:cs="Times New Roman"/>
          <w:sz w:val="24"/>
        </w:rPr>
        <w:t>accessibility</w:t>
      </w:r>
      <w:r w:rsidR="0061712E">
        <w:rPr>
          <w:rFonts w:ascii="Times New Roman" w:hAnsi="Times New Roman" w:cs="Times New Roman"/>
          <w:sz w:val="24"/>
        </w:rPr>
        <w:t xml:space="preserve"> </w:t>
      </w:r>
      <w:r w:rsidR="005A1FB8">
        <w:rPr>
          <w:rFonts w:ascii="Times New Roman" w:hAnsi="Times New Roman" w:cs="Times New Roman"/>
          <w:sz w:val="24"/>
        </w:rPr>
        <w:t>f</w:t>
      </w:r>
      <w:r w:rsidR="00421E17">
        <w:rPr>
          <w:rFonts w:ascii="Times New Roman" w:hAnsi="Times New Roman" w:cs="Times New Roman"/>
          <w:sz w:val="24"/>
        </w:rPr>
        <w:t xml:space="preserve">rom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w:t>
      </w:r>
      <w:r w:rsidR="00BF3D22">
        <w:rPr>
          <w:rFonts w:ascii="Times New Roman" w:hAnsi="Times New Roman" w:cs="Times New Roman"/>
          <w:sz w:val="24"/>
        </w:rPr>
        <w:lastRenderedPageBreak/>
        <w:t xml:space="preserve">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 xml:space="preserve">s focus on the spatial and temporal patterns in </w:t>
      </w:r>
      <w:commentRangeStart w:id="12"/>
      <w:r w:rsidR="00991D1D">
        <w:rPr>
          <w:rFonts w:ascii="Times New Roman" w:hAnsi="Times New Roman" w:cs="Times New Roman"/>
          <w:sz w:val="24"/>
        </w:rPr>
        <w:t>different levels</w:t>
      </w:r>
      <w:r w:rsidR="006865C9">
        <w:rPr>
          <w:rFonts w:ascii="Times New Roman" w:hAnsi="Times New Roman" w:cs="Times New Roman"/>
          <w:sz w:val="24"/>
        </w:rPr>
        <w:t xml:space="preserve"> </w:t>
      </w:r>
      <w:commentRangeEnd w:id="12"/>
      <w:r w:rsidR="00160528">
        <w:rPr>
          <w:rStyle w:val="CommentReference"/>
        </w:rPr>
        <w:commentReference w:id="12"/>
      </w:r>
      <w:r w:rsidR="006865C9">
        <w:rPr>
          <w:rFonts w:ascii="Times New Roman" w:hAnsi="Times New Roman" w:cs="Times New Roman"/>
          <w:sz w:val="24"/>
        </w:rPr>
        <w:t xml:space="preserve">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762836F4" w:rsidR="00A6431A" w:rsidRDefault="006B7FF3" w:rsidP="001D2E9D">
      <w:pPr>
        <w:spacing w:line="240" w:lineRule="auto"/>
        <w:ind w:firstLine="720"/>
        <w:jc w:val="both"/>
        <w:rPr>
          <w:rFonts w:ascii="Times New Roman" w:hAnsi="Times New Roman" w:cs="Times New Roman"/>
          <w:sz w:val="24"/>
        </w:rPr>
      </w:pPr>
      <w:commentRangeStart w:id="13"/>
      <w:commentRangeStart w:id="14"/>
      <w:r>
        <w:rPr>
          <w:rFonts w:ascii="Times New Roman" w:hAnsi="Times New Roman" w:cs="Times New Roman"/>
          <w:sz w:val="24"/>
        </w:rPr>
        <w:t xml:space="preserve">In the </w:t>
      </w:r>
      <w:r w:rsidR="00DC7DA5">
        <w:rPr>
          <w:rFonts w:ascii="Times New Roman" w:hAnsi="Times New Roman" w:cs="Times New Roman"/>
          <w:sz w:val="24"/>
        </w:rPr>
        <w:t xml:space="preserve">next section of the </w:t>
      </w:r>
      <w:r w:rsidR="0002224C">
        <w:rPr>
          <w:rFonts w:ascii="Times New Roman" w:hAnsi="Times New Roman" w:cs="Times New Roman"/>
          <w:sz w:val="24"/>
        </w:rPr>
        <w:t>paper,</w:t>
      </w:r>
      <w:r w:rsidR="00DC7DA5">
        <w:rPr>
          <w:rFonts w:ascii="Times New Roman" w:hAnsi="Times New Roman" w:cs="Times New Roman"/>
          <w:sz w:val="24"/>
        </w:rPr>
        <w:t xml:space="preserve"> </w:t>
      </w:r>
      <w:r>
        <w:rPr>
          <w:rFonts w:ascii="Times New Roman" w:hAnsi="Times New Roman" w:cs="Times New Roman"/>
          <w:sz w:val="24"/>
        </w:rPr>
        <w:t>we discuss</w:t>
      </w:r>
      <w:r w:rsidR="00DC7DA5">
        <w:rPr>
          <w:rFonts w:ascii="Times New Roman" w:hAnsi="Times New Roman" w:cs="Times New Roman"/>
          <w:sz w:val="24"/>
        </w:rPr>
        <w:t xml:space="preserve"> the background of </w:t>
      </w:r>
      <w:r w:rsidR="00910ED4">
        <w:rPr>
          <w:rFonts w:ascii="Times New Roman" w:hAnsi="Times New Roman" w:cs="Times New Roman"/>
          <w:sz w:val="24"/>
        </w:rPr>
        <w:t xml:space="preserve">the </w:t>
      </w:r>
      <w:r w:rsidR="00DC7DA5">
        <w:rPr>
          <w:rFonts w:ascii="Times New Roman" w:hAnsi="Times New Roman" w:cs="Times New Roman"/>
          <w:sz w:val="24"/>
        </w:rPr>
        <w:t>space-time prism, transit accessibility, and the unreliability issue of accessibility measures.</w:t>
      </w:r>
      <w:commentRangeEnd w:id="13"/>
      <w:r w:rsidR="00101438">
        <w:rPr>
          <w:rStyle w:val="CommentReference"/>
        </w:rPr>
        <w:commentReference w:id="13"/>
      </w:r>
      <w:commentRangeEnd w:id="14"/>
      <w:r w:rsidR="00642C09">
        <w:rPr>
          <w:rStyle w:val="CommentReference"/>
        </w:rPr>
        <w:commentReference w:id="14"/>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source</w:t>
      </w:r>
      <w:r w:rsidR="00910ED4">
        <w:rPr>
          <w:rFonts w:ascii="Times New Roman" w:hAnsi="Times New Roman" w:cs="Times New Roman"/>
          <w:sz w:val="24"/>
        </w:rPr>
        <w:t xml:space="preserve">; </w:t>
      </w:r>
      <w:r w:rsidR="00AE79B5">
        <w:rPr>
          <w:rFonts w:ascii="Times New Roman" w:hAnsi="Times New Roman" w:cs="Times New Roman"/>
          <w:sz w:val="24"/>
        </w:rPr>
        <w:t xml:space="preserve">the </w:t>
      </w:r>
      <w:r w:rsidR="006274E1">
        <w:rPr>
          <w:rFonts w:ascii="Times New Roman" w:hAnsi="Times New Roman" w:cs="Times New Roman"/>
          <w:sz w:val="24"/>
        </w:rPr>
        <w:t>time-dependent routing algorithm</w:t>
      </w:r>
      <w:r w:rsidR="00910ED4">
        <w:rPr>
          <w:rFonts w:ascii="Times New Roman" w:hAnsi="Times New Roman" w:cs="Times New Roman"/>
          <w:sz w:val="24"/>
        </w:rPr>
        <w:t xml:space="preserve">; </w:t>
      </w:r>
      <w:r w:rsidR="006274E1">
        <w:rPr>
          <w:rFonts w:ascii="Times New Roman" w:hAnsi="Times New Roman" w:cs="Times New Roman"/>
          <w:sz w:val="24"/>
        </w:rPr>
        <w:t>the concept</w:t>
      </w:r>
      <w:r w:rsidR="00C63FF7">
        <w:rPr>
          <w:rFonts w:ascii="Times New Roman" w:hAnsi="Times New Roman" w:cs="Times New Roman"/>
          <w:sz w:val="24"/>
        </w:rPr>
        <w:t>s</w:t>
      </w:r>
      <w:r w:rsidR="006274E1">
        <w:rPr>
          <w:rFonts w:ascii="Times New Roman" w:hAnsi="Times New Roman" w:cs="Times New Roman"/>
          <w:sz w:val="24"/>
        </w:rPr>
        <w:t xml:space="preserve"> of scheduled, retrospective real-time, </w:t>
      </w:r>
      <w:r w:rsidR="005728B3">
        <w:rPr>
          <w:rFonts w:ascii="Times New Roman" w:hAnsi="Times New Roman" w:cs="Times New Roman"/>
          <w:sz w:val="24"/>
        </w:rPr>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w:t>
      </w:r>
      <w:r w:rsidR="00910ED4">
        <w:rPr>
          <w:rFonts w:ascii="Times New Roman" w:hAnsi="Times New Roman" w:cs="Times New Roman"/>
          <w:sz w:val="24"/>
        </w:rPr>
        <w:t xml:space="preserve">; </w:t>
      </w:r>
      <w:r w:rsidR="006274E1">
        <w:rPr>
          <w:rFonts w:ascii="Times New Roman" w:hAnsi="Times New Roman" w:cs="Times New Roman"/>
          <w:sz w:val="24"/>
        </w:rPr>
        <w:t xml:space="preserve">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w:t>
      </w:r>
      <w:r w:rsidR="00B83F54">
        <w:rPr>
          <w:rFonts w:ascii="Times New Roman" w:hAnsi="Times New Roman" w:cs="Times New Roman"/>
          <w:sz w:val="24"/>
        </w:rPr>
        <w:t>methodology</w:t>
      </w:r>
      <w:r w:rsidR="006F68DF">
        <w:rPr>
          <w:rFonts w:ascii="Times New Roman" w:hAnsi="Times New Roman" w:cs="Times New Roman"/>
          <w:sz w:val="24"/>
        </w:rPr>
        <w:t xml:space="preserve">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A4702A">
        <w:rPr>
          <w:rFonts w:ascii="Times New Roman" w:hAnsi="Times New Roman" w:cs="Times New Roman"/>
          <w:sz w:val="24"/>
        </w:rPr>
        <w:t xml:space="preserve">results </w:t>
      </w:r>
      <w:r w:rsidR="00E7562E">
        <w:rPr>
          <w:rFonts w:ascii="Times New Roman" w:hAnsi="Times New Roman" w:cs="Times New Roman"/>
          <w:sz w:val="24"/>
        </w:rPr>
        <w:t>section.</w:t>
      </w:r>
    </w:p>
    <w:p w14:paraId="4E7F38D0" w14:textId="01B35131" w:rsidR="006D0DA2" w:rsidRDefault="006D0DA2" w:rsidP="0038245D">
      <w:pPr>
        <w:spacing w:line="240" w:lineRule="auto"/>
        <w:jc w:val="both"/>
        <w:rPr>
          <w:rFonts w:ascii="Times New Roman" w:hAnsi="Times New Roman" w:cs="Times New Roman"/>
          <w:sz w:val="24"/>
        </w:rPr>
      </w:pPr>
    </w:p>
    <w:p w14:paraId="7F5645C5" w14:textId="1EE656FA" w:rsidR="003F60A1" w:rsidRDefault="006D0DA2" w:rsidP="0038245D">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20D8851D" w:rsidR="00E067FB" w:rsidRDefault="00A44E48" w:rsidP="0038245D">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 xml:space="preserve">the evolution of </w:t>
      </w:r>
      <w:r w:rsidR="00D94E4C">
        <w:rPr>
          <w:rFonts w:ascii="Times New Roman" w:hAnsi="Times New Roman" w:cs="Times New Roman"/>
          <w:sz w:val="24"/>
        </w:rPr>
        <w:t xml:space="preserve">the </w:t>
      </w:r>
      <w:r w:rsidR="00AD075C">
        <w:rPr>
          <w:rFonts w:ascii="Times New Roman" w:hAnsi="Times New Roman" w:cs="Times New Roman"/>
          <w:sz w:val="24"/>
        </w:rPr>
        <w:t>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64FA663" w:rsidR="00DC2AF3"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C901D2">
        <w:rPr>
          <w:rFonts w:ascii="Times New Roman" w:hAnsi="Times New Roman" w:cs="Times New Roman"/>
          <w:sz w:val="24"/>
        </w:rPr>
        <w:t xml:space="preserve">the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BC09447" w14:textId="23342A78" w:rsidR="00747B49" w:rsidRDefault="00431277" w:rsidP="0038245D">
      <w:pPr>
        <w:spacing w:line="24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 xml:space="preserve">(Miller, 1991; </w:t>
      </w:r>
      <w:del w:id="15" w:author="Miller, Harvey" w:date="2021-10-25T14:43:00Z">
        <w:r w:rsidR="002856DE" w:rsidRPr="002856DE">
          <w:rPr>
            <w:rFonts w:ascii="Times New Roman" w:hAnsi="Times New Roman" w:cs="Times New Roman"/>
            <w:noProof/>
            <w:sz w:val="24"/>
          </w:rPr>
          <w:delText xml:space="preserve">Y.-H. </w:delText>
        </w:r>
      </w:del>
      <w:r w:rsidR="002856DE" w:rsidRPr="002856DE">
        <w:rPr>
          <w:rFonts w:ascii="Times New Roman" w:hAnsi="Times New Roman" w:cs="Times New Roman"/>
          <w:noProof/>
          <w:sz w:val="24"/>
        </w:rPr>
        <w:t>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w:t>
      </w:r>
      <w:commentRangeStart w:id="16"/>
      <w:r>
        <w:rPr>
          <w:rFonts w:ascii="Times New Roman" w:hAnsi="Times New Roman" w:cs="Times New Roman"/>
          <w:sz w:val="24"/>
        </w:rPr>
        <w:t xml:space="preserve">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commentRangeEnd w:id="16"/>
      <w:r w:rsidR="00920C82">
        <w:rPr>
          <w:rStyle w:val="CommentReference"/>
        </w:rPr>
        <w:commentReference w:id="16"/>
      </w:r>
      <w:r w:rsidR="00477B4E">
        <w:rPr>
          <w:rFonts w:ascii="Times New Roman" w:hAnsi="Times New Roman" w:cs="Times New Roman"/>
          <w:sz w:val="24"/>
        </w:rPr>
        <w:t>.</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time-varying flows and travel times</w:t>
      </w:r>
      <w:r w:rsidR="0033343F">
        <w:rPr>
          <w:rFonts w:ascii="Times New Roman" w:hAnsi="Times New Roman" w:cs="Times New Roman"/>
          <w:sz w:val="24"/>
        </w:rPr>
        <w:t xml:space="preserve"> </w:t>
      </w:r>
      <w:commentRangeStart w:id="17"/>
      <w:r w:rsidR="0033343F" w:rsidRPr="0033343F">
        <w:rPr>
          <w:rFonts w:ascii="Times New Roman" w:hAnsi="Times New Roman" w:cs="Times New Roman"/>
          <w:sz w:val="24"/>
        </w:rPr>
        <w:fldChar w:fldCharType="begin" w:fldLock="1"/>
      </w:r>
      <w:r w:rsidR="0033343F" w:rsidRPr="0033343F">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33343F" w:rsidRPr="0033343F">
        <w:rPr>
          <w:rFonts w:ascii="Times New Roman" w:hAnsi="Times New Roman" w:cs="Times New Roman"/>
          <w:sz w:val="24"/>
        </w:rPr>
        <w:fldChar w:fldCharType="separate"/>
      </w:r>
      <w:r w:rsidR="0033343F" w:rsidRPr="0033343F">
        <w:rPr>
          <w:rFonts w:ascii="Times New Roman" w:hAnsi="Times New Roman" w:cs="Times New Roman"/>
          <w:noProof/>
          <w:sz w:val="24"/>
        </w:rPr>
        <w:t>(</w:t>
      </w:r>
      <w:ins w:id="18" w:author="Miller, Harvey" w:date="2021-10-25T14:31:00Z">
        <w:r w:rsidR="00DA1E85">
          <w:rPr>
            <w:rFonts w:ascii="Times New Roman" w:hAnsi="Times New Roman" w:cs="Times New Roman"/>
            <w:noProof/>
            <w:sz w:val="24"/>
          </w:rPr>
          <w:t xml:space="preserve">Li et al. 2011; </w:t>
        </w:r>
      </w:ins>
      <w:ins w:id="19" w:author="Miller, Harvey" w:date="2021-10-25T14:43:00Z">
        <w:r w:rsidR="0035273F">
          <w:rPr>
            <w:rFonts w:ascii="Times New Roman" w:hAnsi="Times New Roman" w:cs="Times New Roman"/>
            <w:noProof/>
            <w:sz w:val="24"/>
          </w:rPr>
          <w:t>Wu</w:t>
        </w:r>
      </w:ins>
      <w:del w:id="20" w:author="Miller, Harvey" w:date="2021-10-25T14:43:00Z">
        <w:r w:rsidR="0033343F" w:rsidRPr="0033343F">
          <w:rPr>
            <w:rFonts w:ascii="Times New Roman" w:hAnsi="Times New Roman" w:cs="Times New Roman"/>
            <w:noProof/>
            <w:sz w:val="24"/>
          </w:rPr>
          <w:delText xml:space="preserve">Y.-H. Wu &amp; </w:delText>
        </w:r>
      </w:del>
      <w:r w:rsidR="0033343F" w:rsidRPr="0033343F">
        <w:rPr>
          <w:rFonts w:ascii="Times New Roman" w:hAnsi="Times New Roman" w:cs="Times New Roman"/>
          <w:noProof/>
          <w:sz w:val="24"/>
        </w:rPr>
        <w:t>Miller, 2001)</w:t>
      </w:r>
      <w:r w:rsidR="0033343F" w:rsidRPr="0033343F">
        <w:rPr>
          <w:rFonts w:ascii="Times New Roman" w:hAnsi="Times New Roman" w:cs="Times New Roman"/>
          <w:sz w:val="24"/>
        </w:rPr>
        <w:fldChar w:fldCharType="end"/>
      </w:r>
      <w:commentRangeEnd w:id="17"/>
      <w:r w:rsidR="004760BF">
        <w:rPr>
          <w:rStyle w:val="CommentReference"/>
        </w:rPr>
        <w:commentReference w:id="17"/>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p>
    <w:p w14:paraId="38E8CDA1" w14:textId="3F244443" w:rsidR="0068197C" w:rsidRDefault="008472AB" w:rsidP="00495493">
      <w:pPr>
        <w:spacing w:line="240" w:lineRule="auto"/>
        <w:ind w:firstLine="720"/>
        <w:jc w:val="both"/>
        <w:rPr>
          <w:rFonts w:ascii="Times New Roman" w:hAnsi="Times New Roman" w:cs="Times New Roman"/>
          <w:sz w:val="24"/>
          <w:szCs w:val="24"/>
        </w:rPr>
      </w:pPr>
      <w:commentRangeStart w:id="21"/>
      <w:r w:rsidRPr="12EE603C">
        <w:rPr>
          <w:rFonts w:ascii="Times New Roman" w:hAnsi="Times New Roman" w:cs="Times New Roman"/>
          <w:sz w:val="24"/>
          <w:szCs w:val="24"/>
        </w:rPr>
        <w:t>Improvements</w:t>
      </w:r>
      <w:commentRangeEnd w:id="21"/>
      <w:r w:rsidR="00495493">
        <w:rPr>
          <w:rStyle w:val="CommentReference"/>
        </w:rPr>
        <w:commentReference w:id="21"/>
      </w:r>
      <w:r w:rsidRPr="12EE603C">
        <w:rPr>
          <w:rFonts w:ascii="Times New Roman" w:hAnsi="Times New Roman" w:cs="Times New Roman"/>
          <w:sz w:val="24"/>
          <w:szCs w:val="24"/>
        </w:rPr>
        <w:t xml:space="preserve"> in location-aware technologies </w:t>
      </w:r>
      <w:r w:rsidR="005368B6" w:rsidRPr="12EE603C">
        <w:rPr>
          <w:rFonts w:ascii="Times New Roman" w:hAnsi="Times New Roman" w:cs="Times New Roman"/>
          <w:sz w:val="24"/>
          <w:szCs w:val="24"/>
        </w:rPr>
        <w:t>such as the global positioning system (GPS)</w:t>
      </w:r>
      <w:r w:rsidR="00737B8D" w:rsidRPr="12EE603C">
        <w:rPr>
          <w:rFonts w:ascii="Times New Roman" w:hAnsi="Times New Roman" w:cs="Times New Roman"/>
          <w:sz w:val="24"/>
          <w:szCs w:val="24"/>
        </w:rPr>
        <w:t xml:space="preserve">, automated vehicle location (AVL) devices </w:t>
      </w:r>
      <w:r w:rsidR="00FC71C9" w:rsidRPr="12EE603C">
        <w:rPr>
          <w:rFonts w:ascii="Times New Roman" w:hAnsi="Times New Roman" w:cs="Times New Roman"/>
          <w:sz w:val="24"/>
          <w:szCs w:val="24"/>
        </w:rPr>
        <w:t xml:space="preserve">and </w:t>
      </w:r>
      <w:r w:rsidR="005368B6" w:rsidRPr="12EE603C">
        <w:rPr>
          <w:rFonts w:ascii="Times New Roman" w:hAnsi="Times New Roman" w:cs="Times New Roman"/>
          <w:sz w:val="24"/>
          <w:szCs w:val="24"/>
        </w:rPr>
        <w:t xml:space="preserve">mobile telephony has also allowed greater refinement and wider application of the </w:t>
      </w:r>
      <w:r w:rsidR="00C36622" w:rsidRPr="12EE603C">
        <w:rPr>
          <w:rFonts w:ascii="Times New Roman" w:hAnsi="Times New Roman" w:cs="Times New Roman"/>
          <w:sz w:val="24"/>
          <w:szCs w:val="24"/>
        </w:rPr>
        <w:t>STP</w:t>
      </w:r>
      <w:r w:rsidR="00337C52" w:rsidRPr="12EE603C">
        <w:rPr>
          <w:rFonts w:ascii="Times New Roman" w:hAnsi="Times New Roman" w:cs="Times New Roman"/>
          <w:sz w:val="24"/>
          <w:szCs w:val="24"/>
        </w:rPr>
        <w:t xml:space="preserve">. </w:t>
      </w:r>
      <w:r w:rsidR="001D5907">
        <w:rPr>
          <w:rFonts w:ascii="Times New Roman" w:hAnsi="Times New Roman" w:cs="Times New Roman"/>
          <w:sz w:val="24"/>
          <w:szCs w:val="24"/>
        </w:rPr>
        <w:t>A</w:t>
      </w:r>
      <w:r w:rsidR="000F3B87">
        <w:rPr>
          <w:rFonts w:ascii="Times New Roman" w:hAnsi="Times New Roman" w:cs="Times New Roman"/>
          <w:sz w:val="24"/>
          <w:szCs w:val="24"/>
        </w:rPr>
        <w:t>bundant data</w:t>
      </w:r>
      <w:r w:rsidR="005753B3">
        <w:rPr>
          <w:rFonts w:ascii="Times New Roman" w:hAnsi="Times New Roman" w:cs="Times New Roman"/>
          <w:sz w:val="24"/>
          <w:szCs w:val="24"/>
        </w:rPr>
        <w:t xml:space="preserve"> </w:t>
      </w:r>
      <w:r w:rsidR="00B7256A">
        <w:rPr>
          <w:rFonts w:ascii="Times New Roman" w:hAnsi="Times New Roman" w:cs="Times New Roman"/>
          <w:sz w:val="24"/>
          <w:szCs w:val="24"/>
        </w:rPr>
        <w:t xml:space="preserve">help </w:t>
      </w:r>
      <w:r w:rsidR="005753B3">
        <w:rPr>
          <w:rFonts w:ascii="Times New Roman" w:hAnsi="Times New Roman" w:cs="Times New Roman"/>
          <w:sz w:val="24"/>
          <w:szCs w:val="24"/>
        </w:rPr>
        <w:t>refine STP models and</w:t>
      </w:r>
      <w:r w:rsidR="00F53218">
        <w:rPr>
          <w:rFonts w:ascii="Times New Roman" w:hAnsi="Times New Roman" w:cs="Times New Roman"/>
          <w:sz w:val="24"/>
          <w:szCs w:val="24"/>
        </w:rPr>
        <w:t xml:space="preserve"> enhance the reliability of STP measure</w:t>
      </w:r>
      <w:r w:rsidR="001D5907">
        <w:rPr>
          <w:rFonts w:ascii="Times New Roman" w:hAnsi="Times New Roman" w:cs="Times New Roman"/>
          <w:sz w:val="24"/>
          <w:szCs w:val="24"/>
        </w:rPr>
        <w:t>s</w:t>
      </w:r>
      <w:r w:rsidR="00F53218">
        <w:rPr>
          <w:rFonts w:ascii="Times New Roman" w:hAnsi="Times New Roman" w:cs="Times New Roman"/>
          <w:sz w:val="24"/>
          <w:szCs w:val="24"/>
        </w:rPr>
        <w:t xml:space="preserve">. </w:t>
      </w:r>
      <w:r w:rsidR="00337C52" w:rsidRPr="12EE603C">
        <w:rPr>
          <w:rFonts w:ascii="Times New Roman" w:hAnsi="Times New Roman" w:cs="Times New Roman"/>
          <w:sz w:val="24"/>
          <w:szCs w:val="24"/>
        </w:rPr>
        <w:t>For example</w:t>
      </w:r>
      <w:r w:rsidR="0018051C">
        <w:rPr>
          <w:rFonts w:ascii="Times New Roman" w:hAnsi="Times New Roman" w:cs="Times New Roman"/>
          <w:sz w:val="24"/>
          <w:szCs w:val="24"/>
        </w:rPr>
        <w:t>,</w:t>
      </w:r>
      <w:r w:rsidR="00495493">
        <w:rPr>
          <w:rFonts w:ascii="Times New Roman" w:hAnsi="Times New Roman" w:cs="Times New Roman"/>
          <w:sz w:val="24"/>
          <w:szCs w:val="24"/>
        </w:rPr>
        <w:t xml:space="preserve"> </w:t>
      </w:r>
      <w:r w:rsidR="007F13C3">
        <w:rPr>
          <w:rFonts w:ascii="Times New Roman" w:hAnsi="Times New Roman" w:cs="Times New Roman"/>
          <w:sz w:val="24"/>
          <w:szCs w:val="24"/>
        </w:rPr>
        <w:fldChar w:fldCharType="begin" w:fldLock="1"/>
      </w:r>
      <w:r w:rsidR="00687DAD">
        <w:rPr>
          <w:rFonts w:ascii="Times New Roman" w:hAnsi="Times New Roman" w:cs="Times New Roman"/>
          <w:sz w:val="24"/>
          <w:szCs w:val="24"/>
        </w:rPr>
        <w:instrText>ADDIN CSL_CITATION {"citationItems":[{"id":"ITEM-1","itemData":{"ISSN":"0004-5608","author":[{"dropping-particle":"","family":"Chen","given":"Bi Yu","non-dropping-particle":"","parse-names":false,"suffix":""},{"dropping-particle":"","family":"Li","given":"Qingquan","non-dropping-particle":"","parse-names":false,"suffix":""},{"dropping-particle":"","family":"Wang","given":"Donggen","non-dropping-particle":"","parse-names":false,"suffix":""},{"dropping-particle":"","family":"Shaw","given":"Shih-Lung","non-dropping-particle":"","parse-names":false,"suffix":""},{"dropping-particle":"","family":"Lam","given":"William H K","non-dropping-particle":"","parse-names":false,"suffix":""},{"dropping-particle":"","family":"Yuan","given":"Hui","non-dropping-particle":"","parse-names":false,"suffix":""},{"dropping-particle":"","family":"Fang","given":"Zhixiang","non-dropping-particle":"","parse-names":false,"suffix":""}],"container-title":"Annals of the Association of American Geographers","id":"ITEM-1","issue":"6","issued":{"date-parts":[["2013"]]},"page":"1502-1521","publisher":"Taylor &amp; Francis","title":"Reliable space–time prisms under travel time uncertainty","type":"article-journal","volume":"103"},"uris":["http://www.mendeley.com/documents/?uuid=0ab9b24f-96e9-4fe6-8bda-ab89da5ba27c"]}],"mendeley":{"formattedCitation":"(Chen et al., 2013)","manualFormatting":"Chen et al. (2013)","plainTextFormattedCitation":"(Chen et al., 2013)","previouslyFormattedCitation":"(Chen et al., 2013)"},"properties":{"noteIndex":0},"schema":"https://github.com/citation-style-language/schema/raw/master/csl-citation.json"}</w:instrText>
      </w:r>
      <w:r w:rsidR="007F13C3">
        <w:rPr>
          <w:rFonts w:ascii="Times New Roman" w:hAnsi="Times New Roman" w:cs="Times New Roman"/>
          <w:sz w:val="24"/>
          <w:szCs w:val="24"/>
        </w:rPr>
        <w:fldChar w:fldCharType="separate"/>
      </w:r>
      <w:r w:rsidR="007F13C3" w:rsidRPr="007F13C3">
        <w:rPr>
          <w:rFonts w:ascii="Times New Roman" w:hAnsi="Times New Roman" w:cs="Times New Roman"/>
          <w:noProof/>
          <w:sz w:val="24"/>
          <w:szCs w:val="24"/>
        </w:rPr>
        <w:t xml:space="preserve">Chen et al. </w:t>
      </w:r>
      <w:r w:rsidR="007F13C3">
        <w:rPr>
          <w:rFonts w:ascii="Times New Roman" w:hAnsi="Times New Roman" w:cs="Times New Roman"/>
          <w:noProof/>
          <w:sz w:val="24"/>
          <w:szCs w:val="24"/>
        </w:rPr>
        <w:t>(</w:t>
      </w:r>
      <w:r w:rsidR="007F13C3" w:rsidRPr="007F13C3">
        <w:rPr>
          <w:rFonts w:ascii="Times New Roman" w:hAnsi="Times New Roman" w:cs="Times New Roman"/>
          <w:noProof/>
          <w:sz w:val="24"/>
          <w:szCs w:val="24"/>
        </w:rPr>
        <w:t>2013)</w:t>
      </w:r>
      <w:r w:rsidR="007F13C3">
        <w:rPr>
          <w:rFonts w:ascii="Times New Roman" w:hAnsi="Times New Roman" w:cs="Times New Roman"/>
          <w:sz w:val="24"/>
          <w:szCs w:val="24"/>
        </w:rPr>
        <w:fldChar w:fldCharType="end"/>
      </w:r>
      <w:r w:rsidR="007F13C3">
        <w:rPr>
          <w:rFonts w:ascii="Times New Roman" w:hAnsi="Times New Roman" w:cs="Times New Roman"/>
          <w:sz w:val="24"/>
          <w:szCs w:val="24"/>
        </w:rPr>
        <w:t xml:space="preserve"> used floating-taxi traffic data to introduce travel time uncertainty into the calculation of </w:t>
      </w:r>
      <w:ins w:id="22" w:author="Miller, Harvey" w:date="2021-10-25T14:49:00Z">
        <w:r w:rsidR="00F870D3">
          <w:rPr>
            <w:rFonts w:ascii="Times New Roman" w:hAnsi="Times New Roman" w:cs="Times New Roman"/>
            <w:sz w:val="24"/>
            <w:szCs w:val="24"/>
          </w:rPr>
          <w:t xml:space="preserve">the </w:t>
        </w:r>
      </w:ins>
      <w:r w:rsidR="007F13C3">
        <w:rPr>
          <w:rFonts w:ascii="Times New Roman" w:hAnsi="Times New Roman" w:cs="Times New Roman"/>
          <w:sz w:val="24"/>
          <w:szCs w:val="24"/>
        </w:rPr>
        <w:t>ST</w:t>
      </w:r>
      <w:r w:rsidR="00F53218">
        <w:rPr>
          <w:rFonts w:ascii="Times New Roman" w:hAnsi="Times New Roman" w:cs="Times New Roman"/>
          <w:sz w:val="24"/>
          <w:szCs w:val="24"/>
        </w:rPr>
        <w:t>P</w:t>
      </w:r>
      <w:del w:id="23" w:author="Miller, Harvey" w:date="2021-10-25T14:49:00Z">
        <w:r w:rsidR="005753B3">
          <w:rPr>
            <w:rFonts w:ascii="Times New Roman" w:hAnsi="Times New Roman" w:cs="Times New Roman"/>
            <w:sz w:val="24"/>
            <w:szCs w:val="24"/>
          </w:rPr>
          <w:delText xml:space="preserve">, better capturing </w:delText>
        </w:r>
        <w:r w:rsidR="005753B3" w:rsidDel="00E13D91">
          <w:rPr>
            <w:rFonts w:ascii="Times New Roman" w:hAnsi="Times New Roman" w:cs="Times New Roman"/>
            <w:sz w:val="24"/>
            <w:szCs w:val="24"/>
          </w:rPr>
          <w:delText xml:space="preserve">traveler’s </w:delText>
        </w:r>
      </w:del>
      <w:ins w:id="24" w:author="Porr, Adam" w:date="2021-10-25T13:02:00Z">
        <w:del w:id="25" w:author="Miller, Harvey" w:date="2021-10-25T14:49:00Z">
          <w:r w:rsidR="00E13D91">
            <w:rPr>
              <w:rFonts w:ascii="Times New Roman" w:hAnsi="Times New Roman" w:cs="Times New Roman"/>
              <w:sz w:val="24"/>
              <w:szCs w:val="24"/>
            </w:rPr>
            <w:delText xml:space="preserve">travelers’ </w:delText>
          </w:r>
        </w:del>
      </w:ins>
      <w:del w:id="26" w:author="Miller, Harvey" w:date="2021-10-25T14:49:00Z">
        <w:r w:rsidR="005753B3">
          <w:rPr>
            <w:rFonts w:ascii="Times New Roman" w:hAnsi="Times New Roman" w:cs="Times New Roman"/>
            <w:sz w:val="24"/>
            <w:szCs w:val="24"/>
          </w:rPr>
          <w:delText>stochasticity</w:delText>
        </w:r>
      </w:del>
      <w:r w:rsidR="00F53218">
        <w:rPr>
          <w:rFonts w:ascii="Times New Roman" w:hAnsi="Times New Roman" w:cs="Times New Roman"/>
          <w:sz w:val="24"/>
          <w:szCs w:val="24"/>
        </w:rPr>
        <w:t>.</w:t>
      </w:r>
      <w:r w:rsidR="002D5A7C">
        <w:rPr>
          <w:rFonts w:ascii="Times New Roman" w:hAnsi="Times New Roman" w:cs="Times New Roman"/>
          <w:sz w:val="24"/>
          <w:szCs w:val="24"/>
        </w:rPr>
        <w:t xml:space="preserve"> </w:t>
      </w:r>
      <w:r w:rsidR="00D66EEC">
        <w:rPr>
          <w:rFonts w:ascii="Times New Roman" w:hAnsi="Times New Roman" w:cs="Times New Roman"/>
          <w:sz w:val="24"/>
          <w:szCs w:val="24"/>
        </w:rPr>
        <w:fldChar w:fldCharType="begin" w:fldLock="1"/>
      </w:r>
      <w:r w:rsidR="001D5907">
        <w:rPr>
          <w:rFonts w:ascii="Times New Roman" w:hAnsi="Times New Roman" w:cs="Times New Roman"/>
          <w:sz w:val="24"/>
          <w:szCs w:val="24"/>
        </w:rPr>
        <w:instrText>ADDIN CSL_CITATION {"citationItems":[{"id":"ITEM-1","itemData":{"ISSN":"1365-8816","author":[{"dropping-particle":"","family":"Delafontaine","given":"Matthias","non-dropping-particle":"","parse-names":false,"suffix":""},{"dropping-particle":"","family":"Neutens","given":"Tijs","non-dropping-particle":"","parse-names":false,"suffix":""},{"dropping-particle":"","family":"Weghe","given":"Nico","non-dropping-particle":"Van de","parse-names":false,"suffix":""}],"container-title":"International Journal of Geographical Information Science","id":"ITEM-1","issue":"9","issued":{"date-parts":[["2011"]]},"page":"1389-1411","publisher":"Taylor &amp; Francis","title":"Modelling potential movement in constrained travel environments using rough space–time prisms","type":"article-journal","volume":"25"},"uris":["http://www.mendeley.com/documents/?uuid=74e72089-a3a5-4e79-a264-968457d2db19"]}],"mendeley":{"formattedCitation":"(Delafontaine, Neutens, &amp; Van de Weghe, 2011)","manualFormatting":"Delafontaine, Neutens, &amp; Van de Weghe (2011)","plainTextFormattedCitation":"(Delafontaine, Neutens, &amp; Van de Weghe, 2011)","previouslyFormattedCitation":"(Delafontaine, Neutens, &amp; Van de Weghe, 2011)"},"properties":{"noteIndex":0},"schema":"https://github.com/citation-style-language/schema/raw/master/csl-citation.json"}</w:instrText>
      </w:r>
      <w:r w:rsidR="00D66EEC">
        <w:rPr>
          <w:rFonts w:ascii="Times New Roman" w:hAnsi="Times New Roman" w:cs="Times New Roman"/>
          <w:sz w:val="24"/>
          <w:szCs w:val="24"/>
        </w:rPr>
        <w:fldChar w:fldCharType="separate"/>
      </w:r>
      <w:r w:rsidR="00D66EEC" w:rsidRPr="00D66EEC">
        <w:rPr>
          <w:rFonts w:ascii="Times New Roman" w:hAnsi="Times New Roman" w:cs="Times New Roman"/>
          <w:noProof/>
          <w:sz w:val="24"/>
          <w:szCs w:val="24"/>
        </w:rPr>
        <w:t xml:space="preserve">Delafontaine, Neutens, &amp; Van de Weghe </w:t>
      </w:r>
      <w:r w:rsidR="00D66EEC">
        <w:rPr>
          <w:rFonts w:ascii="Times New Roman" w:hAnsi="Times New Roman" w:cs="Times New Roman"/>
          <w:noProof/>
          <w:sz w:val="24"/>
          <w:szCs w:val="24"/>
        </w:rPr>
        <w:t>(</w:t>
      </w:r>
      <w:r w:rsidR="00D66EEC" w:rsidRPr="00D66EEC">
        <w:rPr>
          <w:rFonts w:ascii="Times New Roman" w:hAnsi="Times New Roman" w:cs="Times New Roman"/>
          <w:noProof/>
          <w:sz w:val="24"/>
          <w:szCs w:val="24"/>
        </w:rPr>
        <w:t>2011)</w:t>
      </w:r>
      <w:r w:rsidR="00D66EEC">
        <w:rPr>
          <w:rFonts w:ascii="Times New Roman" w:hAnsi="Times New Roman" w:cs="Times New Roman"/>
          <w:sz w:val="24"/>
          <w:szCs w:val="24"/>
        </w:rPr>
        <w:fldChar w:fldCharType="end"/>
      </w:r>
      <w:r w:rsidR="00D66EEC">
        <w:rPr>
          <w:rFonts w:ascii="Times New Roman" w:hAnsi="Times New Roman" w:cs="Times New Roman"/>
          <w:sz w:val="24"/>
          <w:szCs w:val="24"/>
        </w:rPr>
        <w:t xml:space="preserve"> </w:t>
      </w:r>
      <w:r w:rsidR="00212061">
        <w:rPr>
          <w:rFonts w:ascii="Times New Roman" w:hAnsi="Times New Roman" w:cs="Times New Roman"/>
          <w:sz w:val="24"/>
          <w:szCs w:val="24"/>
        </w:rPr>
        <w:t xml:space="preserve">introduced a STP framework with emphasis on travel time uncertainty in </w:t>
      </w:r>
      <w:proofErr w:type="spellStart"/>
      <w:r w:rsidR="00212061">
        <w:rPr>
          <w:rFonts w:ascii="Times New Roman" w:hAnsi="Times New Roman" w:cs="Times New Roman"/>
          <w:sz w:val="24"/>
          <w:szCs w:val="24"/>
        </w:rPr>
        <w:t>non</w:t>
      </w:r>
      <w:ins w:id="27" w:author="Porr, Adam" w:date="2021-10-25T14:29:00Z">
        <w:r w:rsidR="00E43EF2">
          <w:rPr>
            <w:rFonts w:ascii="Times New Roman" w:hAnsi="Times New Roman" w:cs="Times New Roman"/>
            <w:sz w:val="24"/>
            <w:szCs w:val="24"/>
          </w:rPr>
          <w:t xml:space="preserve"> </w:t>
        </w:r>
      </w:ins>
      <w:r w:rsidR="00212061">
        <w:rPr>
          <w:rFonts w:ascii="Times New Roman" w:hAnsi="Times New Roman" w:cs="Times New Roman"/>
          <w:sz w:val="24"/>
          <w:szCs w:val="24"/>
        </w:rPr>
        <w:t>network</w:t>
      </w:r>
      <w:proofErr w:type="spellEnd"/>
      <w:r w:rsidR="00212061">
        <w:rPr>
          <w:rFonts w:ascii="Times New Roman" w:hAnsi="Times New Roman" w:cs="Times New Roman"/>
          <w:sz w:val="24"/>
          <w:szCs w:val="24"/>
        </w:rPr>
        <w:t>-constrained environments.</w:t>
      </w:r>
      <w:r w:rsidR="00E96D7A">
        <w:rPr>
          <w:rFonts w:ascii="Times New Roman" w:hAnsi="Times New Roman" w:cs="Times New Roman"/>
          <w:sz w:val="24"/>
          <w:szCs w:val="24"/>
        </w:rPr>
        <w:t xml:space="preserve"> </w:t>
      </w:r>
      <w:del w:id="28" w:author="Miller, Harvey" w:date="2021-10-25T14:49:00Z">
        <w:r w:rsidR="00E96D7A">
          <w:rPr>
            <w:rFonts w:ascii="Times New Roman" w:hAnsi="Times New Roman" w:cs="Times New Roman"/>
            <w:sz w:val="24"/>
            <w:szCs w:val="24"/>
          </w:rPr>
          <w:delText>S</w:delText>
        </w:r>
        <w:r w:rsidR="00186DEE">
          <w:rPr>
            <w:rFonts w:ascii="Times New Roman" w:hAnsi="Times New Roman" w:cs="Times New Roman"/>
            <w:sz w:val="24"/>
            <w:szCs w:val="24"/>
          </w:rPr>
          <w:delText>calability</w:delText>
        </w:r>
        <w:r w:rsidR="001D5907">
          <w:rPr>
            <w:rFonts w:ascii="Times New Roman" w:hAnsi="Times New Roman" w:cs="Times New Roman"/>
            <w:sz w:val="24"/>
            <w:szCs w:val="24"/>
          </w:rPr>
          <w:delText xml:space="preserve"> of STP</w:delText>
        </w:r>
        <w:r w:rsidR="00186DEE">
          <w:rPr>
            <w:rFonts w:ascii="Times New Roman" w:hAnsi="Times New Roman" w:cs="Times New Roman"/>
            <w:sz w:val="24"/>
            <w:szCs w:val="24"/>
          </w:rPr>
          <w:delText xml:space="preserve"> also becomes </w:delText>
        </w:r>
        <w:r w:rsidR="001D5907">
          <w:rPr>
            <w:rFonts w:ascii="Times New Roman" w:hAnsi="Times New Roman" w:cs="Times New Roman"/>
            <w:sz w:val="24"/>
            <w:szCs w:val="24"/>
          </w:rPr>
          <w:delText>a new research focus d</w:delText>
        </w:r>
        <w:r w:rsidR="00186DEE">
          <w:rPr>
            <w:rFonts w:ascii="Times New Roman" w:hAnsi="Times New Roman" w:cs="Times New Roman"/>
            <w:sz w:val="24"/>
            <w:szCs w:val="24"/>
          </w:rPr>
          <w:delText>ue to emerging spatiotemporal big data</w:delText>
        </w:r>
        <w:r w:rsidR="001D5907">
          <w:rPr>
            <w:rFonts w:ascii="Times New Roman" w:hAnsi="Times New Roman" w:cs="Times New Roman"/>
            <w:sz w:val="24"/>
            <w:szCs w:val="24"/>
          </w:rPr>
          <w:delText xml:space="preserve">. For example, </w:delText>
        </w:r>
      </w:del>
      <w:r w:rsidR="001D5907">
        <w:rPr>
          <w:rFonts w:ascii="Times New Roman" w:hAnsi="Times New Roman" w:cs="Times New Roman"/>
          <w:sz w:val="24"/>
          <w:szCs w:val="24"/>
        </w:rPr>
        <w:fldChar w:fldCharType="begin" w:fldLock="1"/>
      </w:r>
      <w:r w:rsidR="00E511D7">
        <w:rPr>
          <w:rFonts w:ascii="Times New Roman" w:hAnsi="Times New Roman" w:cs="Times New Roman"/>
          <w:sz w:val="24"/>
          <w:szCs w:val="24"/>
        </w:rPr>
        <w:instrText>ADDIN CSL_CITATION {"citationItems":[{"id":"ITEM-1","itemData":{"ISSN":"1365-8816","author":[{"dropping-particle":"","family":"Chen","given":"Bi Yu","non-dropping-particle":"","parse-names":false,"suffix":""},{"dropping-particle":"","family":"Yuan","given":"Hui","non-dropping-particle":"","parse-names":false,"suffix":""},{"dropping-particle":"","family":"Li","given":"Qingquan","non-dropping-particle":"","parse-names":false,"suffix":""},{"dropping-particle":"","family":"Shaw","given":"Shih-Lung","non-dropping-particle":"","parse-names":false,"suffix":""},{"dropping-particle":"","family":"Lam","given":"William H K","non-dropping-particle":"","parse-names":false,"suffix":""},{"dropping-particle":"","family":"Chen","given":"Xiaoling","non-dropping-particle":"","parse-names":false,"suffix":""}],"container-title":"International Journal of Geographical Information Science","id":"ITEM-1","issue":"6","issued":{"date-parts":[["2016"]]},"page":"1041-1071","publisher":"Taylor &amp; Francis","title":"Spatiotemporal data model for network time geographic analysis in the era of big data","type":"article-journal","volume":"30"},"uris":["http://www.mendeley.com/documents/?uuid=07d7e884-47f2-45a8-9dbf-aa5134fb741b"]}],"mendeley":{"formattedCitation":"(Chen et al., 2016)","manualFormatting":"Chen et al (2016)","plainTextFormattedCitation":"(Chen et al., 2016)","previouslyFormattedCitation":"(Chen et al., 2016)"},"properties":{"noteIndex":0},"schema":"https://github.com/citation-style-language/schema/raw/master/csl-citation.json"}</w:instrText>
      </w:r>
      <w:r w:rsidR="001D5907">
        <w:rPr>
          <w:rFonts w:ascii="Times New Roman" w:hAnsi="Times New Roman" w:cs="Times New Roman"/>
          <w:sz w:val="24"/>
          <w:szCs w:val="24"/>
        </w:rPr>
        <w:fldChar w:fldCharType="separate"/>
      </w:r>
      <w:r w:rsidR="001D5907" w:rsidRPr="001D5907">
        <w:rPr>
          <w:rFonts w:ascii="Times New Roman" w:hAnsi="Times New Roman" w:cs="Times New Roman"/>
          <w:noProof/>
          <w:sz w:val="24"/>
          <w:szCs w:val="24"/>
        </w:rPr>
        <w:t xml:space="preserve">Chen et al </w:t>
      </w:r>
      <w:r w:rsidR="001D5907">
        <w:rPr>
          <w:rFonts w:ascii="Times New Roman" w:hAnsi="Times New Roman" w:cs="Times New Roman"/>
          <w:noProof/>
          <w:sz w:val="24"/>
          <w:szCs w:val="24"/>
        </w:rPr>
        <w:t>(</w:t>
      </w:r>
      <w:r w:rsidR="001D5907" w:rsidRPr="001D5907">
        <w:rPr>
          <w:rFonts w:ascii="Times New Roman" w:hAnsi="Times New Roman" w:cs="Times New Roman"/>
          <w:noProof/>
          <w:sz w:val="24"/>
          <w:szCs w:val="24"/>
        </w:rPr>
        <w:t>2016)</w:t>
      </w:r>
      <w:r w:rsidR="001D5907">
        <w:rPr>
          <w:rFonts w:ascii="Times New Roman" w:hAnsi="Times New Roman" w:cs="Times New Roman"/>
          <w:sz w:val="24"/>
          <w:szCs w:val="24"/>
        </w:rPr>
        <w:fldChar w:fldCharType="end"/>
      </w:r>
      <w:r w:rsidR="001D5907">
        <w:rPr>
          <w:rFonts w:ascii="Times New Roman" w:hAnsi="Times New Roman" w:cs="Times New Roman"/>
          <w:sz w:val="24"/>
          <w:szCs w:val="24"/>
        </w:rPr>
        <w:t xml:space="preserve"> </w:t>
      </w:r>
      <w:ins w:id="29" w:author="Miller, Harvey" w:date="2021-10-25T14:49:00Z">
        <w:r w:rsidR="00422621">
          <w:rPr>
            <w:rFonts w:ascii="Times New Roman" w:hAnsi="Times New Roman" w:cs="Times New Roman"/>
            <w:sz w:val="24"/>
            <w:szCs w:val="24"/>
          </w:rPr>
          <w:t>address the sca</w:t>
        </w:r>
        <w:r w:rsidR="004E67A5">
          <w:rPr>
            <w:rFonts w:ascii="Times New Roman" w:hAnsi="Times New Roman" w:cs="Times New Roman"/>
            <w:sz w:val="24"/>
            <w:szCs w:val="24"/>
          </w:rPr>
          <w:t>la</w:t>
        </w:r>
        <w:r w:rsidR="00422621">
          <w:rPr>
            <w:rFonts w:ascii="Times New Roman" w:hAnsi="Times New Roman" w:cs="Times New Roman"/>
            <w:sz w:val="24"/>
            <w:szCs w:val="24"/>
          </w:rPr>
          <w:t xml:space="preserve">bility of STP </w:t>
        </w:r>
      </w:ins>
      <w:ins w:id="30" w:author="Miller, Harvey" w:date="2021-10-25T14:51:00Z">
        <w:r w:rsidR="00AC4A47">
          <w:rPr>
            <w:rFonts w:ascii="Times New Roman" w:hAnsi="Times New Roman" w:cs="Times New Roman"/>
            <w:sz w:val="24"/>
            <w:szCs w:val="24"/>
          </w:rPr>
          <w:t>to l</w:t>
        </w:r>
        <w:r w:rsidR="006F07B0">
          <w:rPr>
            <w:rFonts w:ascii="Times New Roman" w:hAnsi="Times New Roman" w:cs="Times New Roman"/>
            <w:sz w:val="24"/>
            <w:szCs w:val="24"/>
          </w:rPr>
          <w:t xml:space="preserve">arge scale </w:t>
        </w:r>
        <w:r w:rsidR="00AE3E1D">
          <w:rPr>
            <w:rFonts w:ascii="Times New Roman" w:hAnsi="Times New Roman" w:cs="Times New Roman"/>
            <w:sz w:val="24"/>
            <w:szCs w:val="24"/>
          </w:rPr>
          <w:t>applications</w:t>
        </w:r>
        <w:r w:rsidR="006F07B0">
          <w:rPr>
            <w:rFonts w:ascii="Times New Roman" w:hAnsi="Times New Roman" w:cs="Times New Roman"/>
            <w:sz w:val="24"/>
            <w:szCs w:val="24"/>
          </w:rPr>
          <w:t xml:space="preserve"> and data </w:t>
        </w:r>
        <w:r w:rsidR="00AE3E1D">
          <w:rPr>
            <w:rFonts w:ascii="Times New Roman" w:hAnsi="Times New Roman" w:cs="Times New Roman"/>
            <w:sz w:val="24"/>
            <w:szCs w:val="24"/>
          </w:rPr>
          <w:t>through an</w:t>
        </w:r>
        <w:r w:rsidR="006F07B0">
          <w:rPr>
            <w:rFonts w:ascii="Times New Roman" w:hAnsi="Times New Roman" w:cs="Times New Roman"/>
            <w:sz w:val="24"/>
            <w:szCs w:val="24"/>
          </w:rPr>
          <w:t xml:space="preserve"> </w:t>
        </w:r>
      </w:ins>
      <w:del w:id="31" w:author="Miller, Harvey" w:date="2021-10-25T14:51:00Z">
        <w:r w:rsidR="001D5907">
          <w:rPr>
            <w:rFonts w:ascii="Times New Roman" w:hAnsi="Times New Roman" w:cs="Times New Roman"/>
            <w:sz w:val="24"/>
            <w:szCs w:val="24"/>
          </w:rPr>
          <w:delText xml:space="preserve">proposed a scalable and </w:delText>
        </w:r>
      </w:del>
      <w:r w:rsidR="001D5907">
        <w:rPr>
          <w:rFonts w:ascii="Times New Roman" w:hAnsi="Times New Roman" w:cs="Times New Roman"/>
          <w:sz w:val="24"/>
          <w:szCs w:val="24"/>
        </w:rPr>
        <w:t>efficient spatiotemporal data model</w:t>
      </w:r>
      <w:del w:id="32" w:author="Miller, Harvey" w:date="2021-10-25T14:51:00Z">
        <w:r w:rsidR="001D5907">
          <w:rPr>
            <w:rFonts w:ascii="Times New Roman" w:hAnsi="Times New Roman" w:cs="Times New Roman"/>
            <w:sz w:val="24"/>
            <w:szCs w:val="24"/>
          </w:rPr>
          <w:delText xml:space="preserve"> </w:delText>
        </w:r>
        <w:r w:rsidR="00B30598">
          <w:rPr>
            <w:rFonts w:ascii="Times New Roman" w:hAnsi="Times New Roman" w:cs="Times New Roman"/>
            <w:sz w:val="24"/>
            <w:szCs w:val="24"/>
          </w:rPr>
          <w:delText xml:space="preserve">to address the high-volume </w:delText>
        </w:r>
        <w:commentRangeStart w:id="33"/>
        <w:r w:rsidR="00B30598">
          <w:rPr>
            <w:rFonts w:ascii="Times New Roman" w:hAnsi="Times New Roman" w:cs="Times New Roman"/>
            <w:sz w:val="24"/>
            <w:szCs w:val="24"/>
          </w:rPr>
          <w:delText>and high-diversity challenges</w:delText>
        </w:r>
        <w:commentRangeEnd w:id="33"/>
        <w:r w:rsidR="00127EBF">
          <w:rPr>
            <w:rStyle w:val="CommentReference"/>
          </w:rPr>
          <w:commentReference w:id="33"/>
        </w:r>
      </w:del>
      <w:r w:rsidR="00B30598">
        <w:rPr>
          <w:rFonts w:ascii="Times New Roman" w:hAnsi="Times New Roman" w:cs="Times New Roman"/>
          <w:sz w:val="24"/>
          <w:szCs w:val="24"/>
        </w:rPr>
        <w:t>.</w:t>
      </w:r>
      <w:r w:rsidR="00E511D7">
        <w:rPr>
          <w:rFonts w:ascii="Times New Roman" w:hAnsi="Times New Roman" w:cs="Times New Roman"/>
          <w:sz w:val="24"/>
          <w:szCs w:val="24"/>
        </w:rPr>
        <w:t xml:space="preserve"> Abundant data </w:t>
      </w:r>
      <w:ins w:id="34" w:author="Porr, Adam" w:date="2021-10-25T14:30:00Z">
        <w:r w:rsidR="00225684">
          <w:rPr>
            <w:rFonts w:ascii="Times New Roman" w:hAnsi="Times New Roman" w:cs="Times New Roman"/>
            <w:sz w:val="24"/>
            <w:szCs w:val="24"/>
          </w:rPr>
          <w:t xml:space="preserve">can </w:t>
        </w:r>
      </w:ins>
      <w:r w:rsidR="00E511D7">
        <w:rPr>
          <w:rFonts w:ascii="Times New Roman" w:hAnsi="Times New Roman" w:cs="Times New Roman"/>
          <w:sz w:val="24"/>
          <w:szCs w:val="24"/>
        </w:rPr>
        <w:t>also help extend the applicability of STP</w:t>
      </w:r>
      <w:r w:rsidR="00921D73">
        <w:rPr>
          <w:rFonts w:ascii="Times New Roman" w:hAnsi="Times New Roman" w:cs="Times New Roman"/>
          <w:sz w:val="24"/>
          <w:szCs w:val="24"/>
        </w:rPr>
        <w:t xml:space="preserve"> and </w:t>
      </w:r>
      <w:r w:rsidR="00921D73">
        <w:rPr>
          <w:rFonts w:ascii="Times New Roman" w:hAnsi="Times New Roman" w:cs="Times New Roman"/>
          <w:sz w:val="24"/>
          <w:szCs w:val="24"/>
        </w:rPr>
        <w:lastRenderedPageBreak/>
        <w:t>time geographic models</w:t>
      </w:r>
      <w:r w:rsidR="00E511D7">
        <w:rPr>
          <w:rFonts w:ascii="Times New Roman" w:hAnsi="Times New Roman" w:cs="Times New Roman"/>
          <w:sz w:val="24"/>
          <w:szCs w:val="24"/>
        </w:rPr>
        <w:t xml:space="preserve"> to wider domains. </w:t>
      </w:r>
      <w:r w:rsidR="00A620C3">
        <w:rPr>
          <w:rFonts w:ascii="Times New Roman" w:hAnsi="Times New Roman" w:cs="Times New Roman"/>
          <w:sz w:val="24"/>
          <w:szCs w:val="24"/>
        </w:rPr>
        <w:t xml:space="preserve">For example, </w:t>
      </w:r>
      <w:r w:rsidR="00E511D7">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ng","given":"Zhixiang","non-dropping-particle":"","parse-names":false,"suffix":""},{"dropping-particle":"","family":"Shaw","given":"Shih-Lung","non-dropping-particle":"","parse-names":false,"suffix":""},{"dropping-particle":"","family":"Tu","given":"Wei","non-dropping-particle":"","parse-names":false,"suffix":""},{"dropping-particle":"","family":"Li","given":"Qingquan","non-dropping-particle":"","parse-names":false,"suffix":""},{"dropping-particle":"","family":"Li","given":"Yuguang","non-dropping-particle":"","parse-names":false,"suffix":""}],"container-title":"Journal of Transport Geography","id":"ITEM-1","issued":{"date-parts":[["2012"]]},"page":"44-59","publisher":"Elsevier","title":"Spatiotemporal analysis of critical transportation links based on time geographic concepts: a case study of critical bridges in Wuhan, China","type":"article-journal","volume":"23"},"uris":["http://www.mendeley.com/documents/?uuid=d232c316-d38e-4036-b6b7-375a354b3bd1"]}],"mendeley":{"formattedCitation":"(Fang, Shaw, Tu, Li, &amp; Li, 2012)","manualFormatting":"Fang, Shaw, Tu, Li, &amp; Li (2012)","plainTextFormattedCitation":"(Fang, Shaw, Tu, Li, &amp; Li, 2012)","previouslyFormattedCitation":"(Fang, Shaw, Tu, Li, &amp; Li, 2012)"},"properties":{"noteIndex":0},"schema":"https://github.com/citation-style-language/schema/raw/master/csl-citation.json"}</w:instrText>
      </w:r>
      <w:r w:rsidR="00E511D7">
        <w:rPr>
          <w:rFonts w:ascii="Times New Roman" w:hAnsi="Times New Roman" w:cs="Times New Roman"/>
          <w:sz w:val="24"/>
          <w:szCs w:val="24"/>
        </w:rPr>
        <w:fldChar w:fldCharType="separate"/>
      </w:r>
      <w:r w:rsidR="00E511D7" w:rsidRPr="00E511D7">
        <w:rPr>
          <w:rFonts w:ascii="Times New Roman" w:hAnsi="Times New Roman" w:cs="Times New Roman"/>
          <w:noProof/>
          <w:sz w:val="24"/>
          <w:szCs w:val="24"/>
        </w:rPr>
        <w:t xml:space="preserve">Fang, Shaw, Tu, Li, &amp; Li </w:t>
      </w:r>
      <w:r w:rsidR="00E511D7">
        <w:rPr>
          <w:rFonts w:ascii="Times New Roman" w:hAnsi="Times New Roman" w:cs="Times New Roman"/>
          <w:noProof/>
          <w:sz w:val="24"/>
          <w:szCs w:val="24"/>
        </w:rPr>
        <w:t>(</w:t>
      </w:r>
      <w:r w:rsidR="00E511D7" w:rsidRPr="00E511D7">
        <w:rPr>
          <w:rFonts w:ascii="Times New Roman" w:hAnsi="Times New Roman" w:cs="Times New Roman"/>
          <w:noProof/>
          <w:sz w:val="24"/>
          <w:szCs w:val="24"/>
        </w:rPr>
        <w:t>2012)</w:t>
      </w:r>
      <w:r w:rsidR="00E511D7">
        <w:rPr>
          <w:rFonts w:ascii="Times New Roman" w:hAnsi="Times New Roman" w:cs="Times New Roman"/>
          <w:sz w:val="24"/>
          <w:szCs w:val="24"/>
        </w:rPr>
        <w:fldChar w:fldCharType="end"/>
      </w:r>
      <w:r w:rsidR="00E511D7">
        <w:rPr>
          <w:rFonts w:ascii="Times New Roman" w:hAnsi="Times New Roman" w:cs="Times New Roman"/>
          <w:sz w:val="24"/>
          <w:szCs w:val="24"/>
        </w:rPr>
        <w:t xml:space="preserve"> </w:t>
      </w:r>
      <w:r w:rsidR="00C73031">
        <w:rPr>
          <w:rFonts w:ascii="Times New Roman" w:hAnsi="Times New Roman" w:cs="Times New Roman"/>
          <w:sz w:val="24"/>
          <w:szCs w:val="24"/>
        </w:rPr>
        <w:t xml:space="preserve">utilized STP to identify crucial links from a large </w:t>
      </w:r>
      <w:r w:rsidR="00BF1DD0">
        <w:rPr>
          <w:rFonts w:ascii="Times New Roman" w:hAnsi="Times New Roman" w:cs="Times New Roman"/>
          <w:sz w:val="24"/>
          <w:szCs w:val="24"/>
        </w:rPr>
        <w:t>origin-destination</w:t>
      </w:r>
      <w:r w:rsidR="00C73031">
        <w:rPr>
          <w:rFonts w:ascii="Times New Roman" w:hAnsi="Times New Roman" w:cs="Times New Roman"/>
          <w:sz w:val="24"/>
          <w:szCs w:val="24"/>
        </w:rPr>
        <w:t xml:space="preserve"> trips data</w:t>
      </w:r>
      <w:r w:rsidR="00770238">
        <w:rPr>
          <w:rFonts w:ascii="Times New Roman" w:hAnsi="Times New Roman" w:cs="Times New Roman"/>
          <w:sz w:val="24"/>
          <w:szCs w:val="24"/>
        </w:rPr>
        <w:t>set</w:t>
      </w:r>
      <w:r w:rsidR="00C73031">
        <w:rPr>
          <w:rFonts w:ascii="Times New Roman" w:hAnsi="Times New Roman" w:cs="Times New Roman"/>
          <w:sz w:val="24"/>
          <w:szCs w:val="24"/>
        </w:rPr>
        <w:t>.</w:t>
      </w:r>
      <w:r w:rsidR="00BF1DD0">
        <w:rPr>
          <w:rFonts w:ascii="Times New Roman" w:hAnsi="Times New Roman" w:cs="Times New Roman"/>
          <w:sz w:val="24"/>
          <w:szCs w:val="24"/>
        </w:rPr>
        <w:t xml:space="preserve"> </w:t>
      </w:r>
      <w:r w:rsidR="00BF1DD0">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rber","given":"Steven","non-dropping-particle":"","parse-names":false,"suffix":""},{"dropping-particle":"","family":"O'Kelly","given":"Morton","non-dropping-particle":"","parse-names":false,"suffix":""},{"dropping-particle":"","family":"Miller","given":"Harvey J","non-dropping-particle":"","parse-names":false,"suffix":""},{"dropping-particle":"","family":"Neutens","given":"Tijs","non-dropping-particle":"","parse-names":false,"suffix":""}],"container-title":"Journal of Transport Geography","id":"ITEM-1","issued":{"date-parts":[["2015"]]},"page":"26-38","publisher":"Elsevier","title":"Measuring segregation using patterns of daily travel behavior: A social interaction based model of exposure","type":"article-journal","volume":"49"},"uris":["http://www.mendeley.com/documents/?uuid=4a985832-9063-4547-ac8e-65c3b6612807"]}],"mendeley":{"formattedCitation":"(Farber, O’Kelly, Miller, &amp; Neutens, 2015)","manualFormatting":"Farber, O’Kelly, Miller, &amp; Neutens (2015)","plainTextFormattedCitation":"(Farber, O’Kelly, Miller, &amp; Neutens, 2015)","previouslyFormattedCitation":"(Farber, O’Kelly, Miller, &amp; Neutens, 2015)"},"properties":{"noteIndex":0},"schema":"https://github.com/citation-style-language/schema/raw/master/csl-citation.json"}</w:instrText>
      </w:r>
      <w:r w:rsidR="00BF1DD0">
        <w:rPr>
          <w:rFonts w:ascii="Times New Roman" w:hAnsi="Times New Roman" w:cs="Times New Roman"/>
          <w:sz w:val="24"/>
          <w:szCs w:val="24"/>
        </w:rPr>
        <w:fldChar w:fldCharType="separate"/>
      </w:r>
      <w:r w:rsidR="00BF1DD0" w:rsidRPr="00BF1DD0">
        <w:rPr>
          <w:rFonts w:ascii="Times New Roman" w:hAnsi="Times New Roman" w:cs="Times New Roman"/>
          <w:noProof/>
          <w:sz w:val="24"/>
          <w:szCs w:val="24"/>
        </w:rPr>
        <w:t xml:space="preserve">Farber, O’Kelly, Miller, &amp; Neutens </w:t>
      </w:r>
      <w:r w:rsidR="00BF1DD0">
        <w:rPr>
          <w:rFonts w:ascii="Times New Roman" w:hAnsi="Times New Roman" w:cs="Times New Roman"/>
          <w:noProof/>
          <w:sz w:val="24"/>
          <w:szCs w:val="24"/>
        </w:rPr>
        <w:t>(</w:t>
      </w:r>
      <w:r w:rsidR="00BF1DD0" w:rsidRPr="00BF1DD0">
        <w:rPr>
          <w:rFonts w:ascii="Times New Roman" w:hAnsi="Times New Roman" w:cs="Times New Roman"/>
          <w:noProof/>
          <w:sz w:val="24"/>
          <w:szCs w:val="24"/>
        </w:rPr>
        <w:t>2015)</w:t>
      </w:r>
      <w:r w:rsidR="00BF1DD0">
        <w:rPr>
          <w:rFonts w:ascii="Times New Roman" w:hAnsi="Times New Roman" w:cs="Times New Roman"/>
          <w:sz w:val="24"/>
          <w:szCs w:val="24"/>
        </w:rPr>
        <w:fldChar w:fldCharType="end"/>
      </w:r>
      <w:r w:rsidR="00BF1DD0">
        <w:rPr>
          <w:rFonts w:ascii="Times New Roman" w:hAnsi="Times New Roman" w:cs="Times New Roman"/>
          <w:sz w:val="24"/>
          <w:szCs w:val="24"/>
        </w:rPr>
        <w:t xml:space="preserve"> </w:t>
      </w:r>
      <w:r w:rsidR="00D8090B">
        <w:rPr>
          <w:rFonts w:ascii="Times New Roman" w:hAnsi="Times New Roman" w:cs="Times New Roman"/>
          <w:sz w:val="24"/>
          <w:szCs w:val="24"/>
        </w:rPr>
        <w:t xml:space="preserve">used social interaction potential and </w:t>
      </w:r>
      <w:ins w:id="35" w:author="Porr, Adam" w:date="2021-10-25T14:35:00Z">
        <w:r w:rsidR="005D619C">
          <w:rPr>
            <w:rFonts w:ascii="Times New Roman" w:hAnsi="Times New Roman" w:cs="Times New Roman"/>
            <w:sz w:val="24"/>
            <w:szCs w:val="24"/>
          </w:rPr>
          <w:t xml:space="preserve">the </w:t>
        </w:r>
      </w:ins>
      <w:r w:rsidR="00D8090B">
        <w:rPr>
          <w:rFonts w:ascii="Times New Roman" w:hAnsi="Times New Roman" w:cs="Times New Roman"/>
          <w:sz w:val="24"/>
          <w:szCs w:val="24"/>
        </w:rPr>
        <w:t>space-time prism to measure the spatial and temporal dynamics of social segregation</w:t>
      </w:r>
      <w:r w:rsidR="00BF1DD0">
        <w:rPr>
          <w:rFonts w:ascii="Times New Roman" w:hAnsi="Times New Roman" w:cs="Times New Roman"/>
          <w:sz w:val="24"/>
          <w:szCs w:val="24"/>
        </w:rPr>
        <w:t>.</w:t>
      </w:r>
      <w:r w:rsidR="00A620C3">
        <w:rPr>
          <w:rFonts w:ascii="Times New Roman" w:hAnsi="Times New Roman" w:cs="Times New Roman"/>
          <w:sz w:val="24"/>
          <w:szCs w:val="24"/>
        </w:rPr>
        <w:t xml:space="preserve"> </w:t>
      </w:r>
      <w:r w:rsidR="00A620C3">
        <w:rPr>
          <w:rFonts w:ascii="Times New Roman" w:hAnsi="Times New Roman" w:cs="Times New Roman"/>
          <w:sz w:val="24"/>
          <w:szCs w:val="24"/>
        </w:rPr>
        <w:fldChar w:fldCharType="begin" w:fldLock="1"/>
      </w:r>
      <w:r w:rsidR="00F07851">
        <w:rPr>
          <w:rFonts w:ascii="Times New Roman" w:hAnsi="Times New Roman" w:cs="Times New Roman"/>
          <w:sz w:val="24"/>
          <w:szCs w:val="24"/>
        </w:rPr>
        <w:instrText>ADDIN CSL_CITATION {"citationItems":[{"id":"ITEM-1","itemData":{"ISSN":"1435-5949","author":[{"dropping-particle":"","family":"Li","given":"Xiao","non-dropping-particle":"","parse-names":false,"suffix":""},{"dropping-particle":"","family":"Farber","given":"Steven","non-dropping-particle":"","parse-names":false,"suffix":""}],"container-title":"Journal of Geographical Systems","id":"ITEM-1","issue":"4","issued":{"date-parts":[["2016"]]},"page":"331-357","publisher":"Springer","title":"Spatial representation in the social interaction potential metric: an analysis of scale and parameter sensitivity","type":"article-journal","volume":"18"},"uris":["http://www.mendeley.com/documents/?uuid=c0dfeabd-a06b-4f19-8f2d-e70f0c19167c"]}],"mendeley":{"formattedCitation":"(Li &amp; Farber, 2016)","manualFormatting":"Li &amp; Farber (2016)","plainTextFormattedCitation":"(Li &amp; Farber, 2016)","previouslyFormattedCitation":"(Li &amp; Farber, 2016)"},"properties":{"noteIndex":0},"schema":"https://github.com/citation-style-language/schema/raw/master/csl-citation.json"}</w:instrText>
      </w:r>
      <w:r w:rsidR="00A620C3">
        <w:rPr>
          <w:rFonts w:ascii="Times New Roman" w:hAnsi="Times New Roman" w:cs="Times New Roman"/>
          <w:sz w:val="24"/>
          <w:szCs w:val="24"/>
        </w:rPr>
        <w:fldChar w:fldCharType="separate"/>
      </w:r>
      <w:r w:rsidR="00A620C3" w:rsidRPr="00A620C3">
        <w:rPr>
          <w:rFonts w:ascii="Times New Roman" w:hAnsi="Times New Roman" w:cs="Times New Roman"/>
          <w:noProof/>
          <w:sz w:val="24"/>
          <w:szCs w:val="24"/>
        </w:rPr>
        <w:t xml:space="preserve">Li &amp; Farber </w:t>
      </w:r>
      <w:r w:rsidR="00A620C3">
        <w:rPr>
          <w:rFonts w:ascii="Times New Roman" w:hAnsi="Times New Roman" w:cs="Times New Roman"/>
          <w:noProof/>
          <w:sz w:val="24"/>
          <w:szCs w:val="24"/>
        </w:rPr>
        <w:t>(</w:t>
      </w:r>
      <w:r w:rsidR="00A620C3" w:rsidRPr="00A620C3">
        <w:rPr>
          <w:rFonts w:ascii="Times New Roman" w:hAnsi="Times New Roman" w:cs="Times New Roman"/>
          <w:noProof/>
          <w:sz w:val="24"/>
          <w:szCs w:val="24"/>
        </w:rPr>
        <w:t>2016)</w:t>
      </w:r>
      <w:r w:rsidR="00A620C3">
        <w:rPr>
          <w:rFonts w:ascii="Times New Roman" w:hAnsi="Times New Roman" w:cs="Times New Roman"/>
          <w:sz w:val="24"/>
          <w:szCs w:val="24"/>
        </w:rPr>
        <w:fldChar w:fldCharType="end"/>
      </w:r>
      <w:r w:rsidR="00A620C3">
        <w:rPr>
          <w:rFonts w:ascii="Times New Roman" w:hAnsi="Times New Roman" w:cs="Times New Roman"/>
          <w:sz w:val="24"/>
          <w:szCs w:val="24"/>
        </w:rPr>
        <w:t xml:space="preserve"> used social interaction potential to explore the role of </w:t>
      </w:r>
      <w:ins w:id="36" w:author="Porr, Adam" w:date="2021-10-25T14:36:00Z">
        <w:r w:rsidR="000E5F96">
          <w:rPr>
            <w:rFonts w:ascii="Times New Roman" w:hAnsi="Times New Roman" w:cs="Times New Roman"/>
            <w:sz w:val="24"/>
            <w:szCs w:val="24"/>
          </w:rPr>
          <w:t xml:space="preserve">the </w:t>
        </w:r>
      </w:ins>
      <w:r w:rsidR="00A620C3">
        <w:rPr>
          <w:rFonts w:ascii="Times New Roman" w:hAnsi="Times New Roman" w:cs="Times New Roman"/>
          <w:sz w:val="24"/>
          <w:szCs w:val="24"/>
        </w:rPr>
        <w:t xml:space="preserve">modifiable areal unit problem in time geographic accessibility measures. </w:t>
      </w:r>
      <w:r w:rsidR="00F07851">
        <w:rPr>
          <w:rFonts w:ascii="Times New Roman" w:hAnsi="Times New Roman" w:cs="Times New Roman"/>
          <w:sz w:val="24"/>
          <w:szCs w:val="24"/>
        </w:rPr>
        <w:fldChar w:fldCharType="begin" w:fldLock="1"/>
      </w:r>
      <w:r w:rsidR="002D14D4">
        <w:rPr>
          <w:rFonts w:ascii="Times New Roman" w:hAnsi="Times New Roman" w:cs="Times New Roman"/>
          <w:sz w:val="24"/>
          <w:szCs w:val="24"/>
        </w:rPr>
        <w:instrText>ADDIN CSL_CITATION {"citationItems":[{"id":"ITEM-1","itemData":{"ISSN":"0966-6923","author":[{"dropping-particle":"","family":"Widener","given":"Michael J","non-dropping-particle":"","parse-names":false,"suffix":""},{"dropping-particle":"","family":"Farber","given":"Steven","non-dropping-particle":"","parse-names":false,"suffix":""},{"dropping-particle":"","family":"Neutens","given":"Tijs","non-dropping-particle":"","parse-names":false,"suffix":""},{"dropping-particle":"","family":"Horner","given":"Mark","non-dropping-particle":"","parse-names":false,"suffix":""}],"container-title":"Journal of Transport Geography","id":"ITEM-1","issued":{"date-parts":[["2015"]]},"page":"72-83","publisher":"Elsevier","title":"Spatiotemporal accessibility to supermarkets using public transit: an interaction potential approach in Cincinnati, Ohio","type":"article-journal","volume":"42"},"uris":["http://www.mendeley.com/documents/?uuid=c98e9f2e-f6d7-4c91-9156-fb9234a1f89a"]}],"mendeley":{"formattedCitation":"(Widener, Farber, Neutens, &amp; Horner, 2015)","manualFormatting":"Widener, Farber, Neutens, &amp; Horne (2015)","plainTextFormattedCitation":"(Widener, Farber, Neutens, &amp; Horner, 2015)","previouslyFormattedCitation":"(Widener, Farber, Neutens, &amp; Horner, 2015)"},"properties":{"noteIndex":0},"schema":"https://github.com/citation-style-language/schema/raw/master/csl-citation.json"}</w:instrText>
      </w:r>
      <w:r w:rsidR="00F07851">
        <w:rPr>
          <w:rFonts w:ascii="Times New Roman" w:hAnsi="Times New Roman" w:cs="Times New Roman"/>
          <w:sz w:val="24"/>
          <w:szCs w:val="24"/>
        </w:rPr>
        <w:fldChar w:fldCharType="separate"/>
      </w:r>
      <w:r w:rsidR="00F07851" w:rsidRPr="00F07851">
        <w:rPr>
          <w:rFonts w:ascii="Times New Roman" w:hAnsi="Times New Roman" w:cs="Times New Roman"/>
          <w:noProof/>
          <w:sz w:val="24"/>
          <w:szCs w:val="24"/>
        </w:rPr>
        <w:t xml:space="preserve">Widener, Farber, Neutens, &amp; Horne </w:t>
      </w:r>
      <w:r w:rsidR="00F07851">
        <w:rPr>
          <w:rFonts w:ascii="Times New Roman" w:hAnsi="Times New Roman" w:cs="Times New Roman"/>
          <w:noProof/>
          <w:sz w:val="24"/>
          <w:szCs w:val="24"/>
        </w:rPr>
        <w:t>(</w:t>
      </w:r>
      <w:r w:rsidR="00F07851" w:rsidRPr="00F07851">
        <w:rPr>
          <w:rFonts w:ascii="Times New Roman" w:hAnsi="Times New Roman" w:cs="Times New Roman"/>
          <w:noProof/>
          <w:sz w:val="24"/>
          <w:szCs w:val="24"/>
        </w:rPr>
        <w:t>2015)</w:t>
      </w:r>
      <w:r w:rsidR="00F07851">
        <w:rPr>
          <w:rFonts w:ascii="Times New Roman" w:hAnsi="Times New Roman" w:cs="Times New Roman"/>
          <w:sz w:val="24"/>
          <w:szCs w:val="24"/>
        </w:rPr>
        <w:fldChar w:fldCharType="end"/>
      </w:r>
      <w:r w:rsidR="00921D73">
        <w:rPr>
          <w:rFonts w:ascii="Times New Roman" w:hAnsi="Times New Roman" w:cs="Times New Roman"/>
          <w:sz w:val="24"/>
          <w:szCs w:val="24"/>
        </w:rPr>
        <w:t xml:space="preserve"> used </w:t>
      </w:r>
      <w:ins w:id="37" w:author="Miller, Harvey" w:date="2021-10-25T14:52:00Z">
        <w:r w:rsidR="001F34AA">
          <w:rPr>
            <w:rFonts w:ascii="Times New Roman" w:hAnsi="Times New Roman" w:cs="Times New Roman"/>
            <w:sz w:val="24"/>
            <w:szCs w:val="24"/>
          </w:rPr>
          <w:t xml:space="preserve">the </w:t>
        </w:r>
      </w:ins>
      <w:r w:rsidR="00921D73">
        <w:rPr>
          <w:rFonts w:ascii="Times New Roman" w:hAnsi="Times New Roman" w:cs="Times New Roman"/>
          <w:sz w:val="24"/>
          <w:szCs w:val="24"/>
        </w:rPr>
        <w:t xml:space="preserve">social interaction potential </w:t>
      </w:r>
      <w:r w:rsidR="001B1C8B">
        <w:rPr>
          <w:rFonts w:ascii="Times New Roman" w:hAnsi="Times New Roman" w:cs="Times New Roman"/>
          <w:sz w:val="24"/>
          <w:szCs w:val="24"/>
        </w:rPr>
        <w:t>to measure and compare food access by automobile and public transit.</w:t>
      </w:r>
      <w:r w:rsidR="000F1CF3">
        <w:rPr>
          <w:rFonts w:ascii="Times New Roman" w:hAnsi="Times New Roman" w:cs="Times New Roman"/>
          <w:sz w:val="24"/>
          <w:szCs w:val="24"/>
        </w:rPr>
        <w:t xml:space="preserve"> </w:t>
      </w:r>
      <w:del w:id="38" w:author="Miller, Harvey" w:date="2021-10-25T14:52:00Z">
        <w:r w:rsidR="002F2AF8">
          <w:rPr>
            <w:rFonts w:ascii="Times New Roman" w:hAnsi="Times New Roman" w:cs="Times New Roman"/>
            <w:sz w:val="24"/>
            <w:szCs w:val="24"/>
          </w:rPr>
          <w:delText xml:space="preserve">More diverse and </w:delText>
        </w:r>
        <w:r w:rsidR="002F2AF8" w:rsidDel="007A63C2">
          <w:rPr>
            <w:rFonts w:ascii="Times New Roman" w:hAnsi="Times New Roman" w:cs="Times New Roman"/>
            <w:sz w:val="24"/>
            <w:szCs w:val="24"/>
          </w:rPr>
          <w:delText xml:space="preserve">available </w:delText>
        </w:r>
      </w:del>
      <w:ins w:id="39" w:author="Porr, Adam" w:date="2021-10-25T14:37:00Z">
        <w:del w:id="40" w:author="Miller, Harvey" w:date="2021-10-25T14:52:00Z">
          <w:r w:rsidR="007A63C2">
            <w:rPr>
              <w:rFonts w:ascii="Times New Roman" w:hAnsi="Times New Roman" w:cs="Times New Roman"/>
              <w:sz w:val="24"/>
              <w:szCs w:val="24"/>
            </w:rPr>
            <w:delText xml:space="preserve">easily accessible </w:delText>
          </w:r>
        </w:del>
      </w:ins>
      <w:del w:id="41" w:author="Miller, Harvey" w:date="2021-10-25T14:52:00Z">
        <w:r w:rsidR="002F2AF8">
          <w:rPr>
            <w:rFonts w:ascii="Times New Roman" w:hAnsi="Times New Roman" w:cs="Times New Roman"/>
            <w:sz w:val="24"/>
            <w:szCs w:val="24"/>
          </w:rPr>
          <w:delText xml:space="preserve">big data sources support greater refinement and </w:delText>
        </w:r>
        <w:r w:rsidR="00BC33FB">
          <w:rPr>
            <w:rFonts w:ascii="Times New Roman" w:hAnsi="Times New Roman" w:cs="Times New Roman"/>
            <w:sz w:val="24"/>
            <w:szCs w:val="24"/>
          </w:rPr>
          <w:delText>broader</w:delText>
        </w:r>
        <w:r w:rsidR="002F2AF8">
          <w:rPr>
            <w:rFonts w:ascii="Times New Roman" w:hAnsi="Times New Roman" w:cs="Times New Roman"/>
            <w:sz w:val="24"/>
            <w:szCs w:val="24"/>
          </w:rPr>
          <w:delText xml:space="preserve"> application of the STP models. </w:delText>
        </w:r>
      </w:del>
    </w:p>
    <w:p w14:paraId="2A681B3B" w14:textId="77777777" w:rsidR="00433262" w:rsidRPr="0068197C" w:rsidRDefault="00433262" w:rsidP="00495493">
      <w:pPr>
        <w:spacing w:line="240" w:lineRule="auto"/>
        <w:ind w:firstLine="720"/>
        <w:jc w:val="both"/>
        <w:rPr>
          <w:rFonts w:ascii="Times New Roman" w:hAnsi="Times New Roman" w:cs="Times New Roman"/>
          <w:sz w:val="24"/>
        </w:rPr>
      </w:pPr>
    </w:p>
    <w:p w14:paraId="69B1AA27" w14:textId="743C4316" w:rsidR="004B3901" w:rsidRPr="00E4197A" w:rsidRDefault="0046336E" w:rsidP="0038245D">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089AC63A" w:rsidR="00A45896" w:rsidRDefault="00907B0F" w:rsidP="0038245D">
      <w:pPr>
        <w:spacing w:line="24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w:t>
      </w:r>
      <w:r w:rsidR="006E734C">
        <w:rPr>
          <w:rFonts w:ascii="Times New Roman" w:hAnsi="Times New Roman" w:cs="Times New Roman"/>
          <w:sz w:val="24"/>
        </w:rPr>
        <w:t xml:space="preserve">suggest </w:t>
      </w:r>
      <w:r>
        <w:rPr>
          <w:rFonts w:ascii="Times New Roman" w:hAnsi="Times New Roman" w:cs="Times New Roman"/>
          <w:sz w:val="24"/>
        </w:rPr>
        <w:t xml:space="preserve">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w:t>
      </w:r>
      <w:r w:rsidR="00ED6032">
        <w:rPr>
          <w:rFonts w:ascii="Times New Roman" w:hAnsi="Times New Roman" w:cs="Times New Roman"/>
          <w:sz w:val="24"/>
        </w:rPr>
        <w:t xml:space="preserve">better </w:t>
      </w:r>
      <w:r>
        <w:rPr>
          <w:rFonts w:ascii="Times New Roman" w:hAnsi="Times New Roman" w:cs="Times New Roman"/>
          <w:sz w:val="24"/>
        </w:rPr>
        <w:t xml:space="preserve">capturing travelers’ behavior;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6137CB0D" w:rsidR="00E74255" w:rsidRDefault="00E45069" w:rsidP="0038245D">
      <w:pPr>
        <w:spacing w:line="24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42"/>
      <w:commentRangeStart w:id="43"/>
      <w:r w:rsidR="00C27707">
        <w:rPr>
          <w:rFonts w:ascii="Times New Roman" w:hAnsi="Times New Roman" w:cs="Times New Roman"/>
          <w:sz w:val="24"/>
        </w:rPr>
        <w:t>which is a major simplification</w:t>
      </w:r>
      <w:commentRangeEnd w:id="42"/>
      <w:r w:rsidR="00591A16">
        <w:rPr>
          <w:rStyle w:val="CommentReference"/>
        </w:rPr>
        <w:commentReference w:id="42"/>
      </w:r>
      <w:commentRangeEnd w:id="43"/>
      <w:r w:rsidR="0043055A">
        <w:rPr>
          <w:rStyle w:val="CommentReference"/>
        </w:rPr>
        <w:commentReference w:id="43"/>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w:t>
      </w:r>
      <w:commentRangeStart w:id="44"/>
      <w:commentRangeStart w:id="45"/>
      <w:r w:rsidR="00C431E6">
        <w:rPr>
          <w:rFonts w:ascii="Times New Roman" w:hAnsi="Times New Roman" w:cs="Times New Roman"/>
          <w:sz w:val="24"/>
        </w:rPr>
        <w:t xml:space="preserve">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ins w:id="46" w:author="Porr, Adam" w:date="2021-10-25T14:40:00Z">
        <w:r w:rsidR="00D46EDC">
          <w:rPr>
            <w:rFonts w:ascii="Times New Roman" w:hAnsi="Times New Roman" w:cs="Times New Roman"/>
            <w:sz w:val="24"/>
          </w:rPr>
          <w:t>s</w:t>
        </w:r>
      </w:ins>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w:t>
      </w:r>
      <w:commentRangeEnd w:id="44"/>
      <w:r w:rsidR="00C431E6">
        <w:rPr>
          <w:rStyle w:val="CommentReference"/>
        </w:rPr>
        <w:commentReference w:id="44"/>
      </w:r>
      <w:commentRangeEnd w:id="45"/>
      <w:r w:rsidR="003175D3">
        <w:rPr>
          <w:rStyle w:val="CommentReference"/>
        </w:rPr>
        <w:commentReference w:id="45"/>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w:t>
      </w:r>
      <w:r w:rsidR="00923C86">
        <w:rPr>
          <w:rFonts w:ascii="Times New Roman" w:hAnsi="Times New Roman" w:cs="Times New Roman"/>
          <w:sz w:val="24"/>
        </w:rPr>
        <w:t>steady</w:t>
      </w:r>
      <w:r w:rsidR="00B4220A" w:rsidRPr="002856DE">
        <w:rPr>
          <w:rFonts w:ascii="Times New Roman" w:hAnsi="Times New Roman" w:cs="Times New Roman"/>
          <w:sz w:val="24"/>
        </w:rPr>
        <w:t>-state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 xml:space="preserve">and </w:t>
      </w:r>
      <w:commentRangeStart w:id="47"/>
      <w:r w:rsidR="00212B0D">
        <w:rPr>
          <w:rFonts w:ascii="Times New Roman" w:hAnsi="Times New Roman" w:cs="Times New Roman"/>
          <w:sz w:val="24"/>
        </w:rPr>
        <w:t>specifi</w:t>
      </w:r>
      <w:r w:rsidR="00153C97">
        <w:rPr>
          <w:rFonts w:ascii="Times New Roman" w:hAnsi="Times New Roman" w:cs="Times New Roman"/>
          <w:sz w:val="24"/>
        </w:rPr>
        <w:t>c</w:t>
      </w:r>
      <w:r w:rsidR="00212B0D">
        <w:rPr>
          <w:rFonts w:ascii="Times New Roman" w:hAnsi="Times New Roman" w:cs="Times New Roman"/>
          <w:sz w:val="24"/>
        </w:rPr>
        <w:t xml:space="preserve"> </w:t>
      </w:r>
      <w:r w:rsidR="00DC07E5">
        <w:rPr>
          <w:rFonts w:ascii="Times New Roman" w:hAnsi="Times New Roman" w:cs="Times New Roman"/>
          <w:sz w:val="24"/>
        </w:rPr>
        <w:t>models</w:t>
      </w:r>
      <w:r w:rsidR="007E6825">
        <w:rPr>
          <w:rFonts w:ascii="Times New Roman" w:hAnsi="Times New Roman" w:cs="Times New Roman"/>
          <w:sz w:val="24"/>
        </w:rPr>
        <w:t xml:space="preserve"> </w:t>
      </w:r>
      <w:commentRangeEnd w:id="47"/>
      <w:r w:rsidR="00823A1D">
        <w:rPr>
          <w:rStyle w:val="CommentReference"/>
        </w:rPr>
        <w:commentReference w:id="47"/>
      </w:r>
      <w:r w:rsidR="007E6825">
        <w:rPr>
          <w:rFonts w:ascii="Times New Roman" w:hAnsi="Times New Roman" w:cs="Times New Roman"/>
          <w:sz w:val="24"/>
        </w:rPr>
        <w:t>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5FA2EF7F" w:rsidR="0068197C" w:rsidRDefault="0089536C"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936B64">
        <w:rPr>
          <w:rFonts w:ascii="Times New Roman" w:hAnsi="Times New Roman" w:cs="Times New Roman"/>
          <w:sz w:val="24"/>
        </w:rPr>
        <w:t>fine-grained</w:t>
      </w:r>
      <w:r w:rsidR="001334C8">
        <w:rPr>
          <w:rFonts w:ascii="Times New Roman" w:hAnsi="Times New Roman" w:cs="Times New Roman"/>
          <w:sz w:val="24"/>
        </w:rPr>
        <w:t xml:space="preserve">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w:t>
      </w:r>
      <w:commentRangeStart w:id="48"/>
      <w:r w:rsidR="00401223">
        <w:rPr>
          <w:rFonts w:ascii="Times New Roman" w:hAnsi="Times New Roman" w:cs="Times New Roman"/>
          <w:sz w:val="24"/>
        </w:rPr>
        <w:t>smart card data</w:t>
      </w:r>
      <w:commentRangeEnd w:id="48"/>
      <w:r w:rsidR="00965D29">
        <w:rPr>
          <w:rStyle w:val="CommentReference"/>
        </w:rPr>
        <w:commentReference w:id="48"/>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ins w:id="49" w:author="Porr, Adam" w:date="2021-10-25T14:41:00Z">
        <w:r w:rsidR="00FD552D">
          <w:rPr>
            <w:rFonts w:ascii="Times New Roman" w:hAnsi="Times New Roman" w:cs="Times New Roman"/>
            <w:sz w:val="24"/>
          </w:rPr>
          <w:t>d</w:t>
        </w:r>
        <w:r w:rsidR="0022136A">
          <w:rPr>
            <w:rFonts w:ascii="Times New Roman" w:hAnsi="Times New Roman" w:cs="Times New Roman"/>
            <w:sz w:val="24"/>
          </w:rPr>
          <w:t xml:space="preserve">ata </w:t>
        </w:r>
      </w:ins>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xml:space="preserve">. Larger and </w:t>
      </w:r>
      <w:r w:rsidR="00283D32">
        <w:rPr>
          <w:rFonts w:ascii="Times New Roman" w:hAnsi="Times New Roman" w:cs="Times New Roman"/>
          <w:sz w:val="24"/>
        </w:rPr>
        <w:t>more-</w:t>
      </w:r>
      <w:r w:rsidR="002204D8">
        <w:rPr>
          <w:rFonts w:ascii="Times New Roman" w:hAnsi="Times New Roman" w:cs="Times New Roman"/>
          <w:sz w:val="24"/>
        </w:rPr>
        <w:t xml:space="preserve">detailed datasets, </w:t>
      </w:r>
      <w:r w:rsidR="00471249">
        <w:rPr>
          <w:rFonts w:ascii="Times New Roman" w:hAnsi="Times New Roman" w:cs="Times New Roman"/>
          <w:sz w:val="24"/>
        </w:rPr>
        <w:t xml:space="preserve">greater </w:t>
      </w:r>
      <w:r w:rsidR="002204D8">
        <w:rPr>
          <w:rFonts w:ascii="Times New Roman" w:hAnsi="Times New Roman" w:cs="Times New Roman"/>
          <w:sz w:val="24"/>
        </w:rPr>
        <w:t>computational ability, and better visualization methods help to improve the fidelity and granularity of transit accessibility analysis.</w:t>
      </w:r>
    </w:p>
    <w:p w14:paraId="1C85F749" w14:textId="77777777" w:rsidR="002204D8" w:rsidRDefault="002204D8" w:rsidP="0038245D">
      <w:pPr>
        <w:spacing w:line="240" w:lineRule="auto"/>
        <w:jc w:val="both"/>
        <w:rPr>
          <w:rFonts w:ascii="Times New Roman" w:hAnsi="Times New Roman" w:cs="Times New Roman"/>
          <w:sz w:val="24"/>
        </w:rPr>
      </w:pPr>
    </w:p>
    <w:p w14:paraId="526D38B5" w14:textId="69E5B995" w:rsidR="00E523FA"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528A4D34" w:rsidR="00315077" w:rsidRDefault="00626327" w:rsidP="0038245D">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ED3302">
        <w:rPr>
          <w:rFonts w:ascii="Times New Roman" w:hAnsi="Times New Roman" w:cs="Times New Roman"/>
          <w:sz w:val="24"/>
        </w:rPr>
        <w:t xml:space="preserve">accessibility </w:t>
      </w:r>
      <w:r w:rsidR="00A147A7">
        <w:rPr>
          <w:rFonts w:ascii="Times New Roman" w:hAnsi="Times New Roman" w:cs="Times New Roman"/>
          <w:sz w:val="24"/>
        </w:rPr>
        <w:t>delivered</w:t>
      </w:r>
      <w:r w:rsidR="00ED3302">
        <w:rPr>
          <w:rFonts w:ascii="Times New Roman" w:hAnsi="Times New Roman" w:cs="Times New Roman"/>
          <w:sz w:val="24"/>
        </w:rPr>
        <w:t xml:space="preserve"> to</w:t>
      </w:r>
      <w:r w:rsidR="004E1A3E">
        <w:rPr>
          <w:rFonts w:ascii="Times New Roman" w:hAnsi="Times New Roman" w:cs="Times New Roman"/>
          <w:sz w:val="24"/>
        </w:rPr>
        <w:t xml:space="preserve"> or experienced </w:t>
      </w:r>
      <w:r w:rsidR="00B00524">
        <w:rPr>
          <w:rFonts w:ascii="Times New Roman" w:hAnsi="Times New Roman" w:cs="Times New Roman"/>
          <w:sz w:val="24"/>
        </w:rPr>
        <w:t>by users</w:t>
      </w:r>
      <w:r w:rsidR="004E1A3E">
        <w:rPr>
          <w:rFonts w:ascii="Times New Roman" w:hAnsi="Times New Roman" w:cs="Times New Roman"/>
          <w:sz w:val="24"/>
        </w:rPr>
        <w:t xml:space="preserve">. </w:t>
      </w:r>
      <w:r w:rsidR="0053343D">
        <w:rPr>
          <w:rFonts w:ascii="Times New Roman" w:hAnsi="Times New Roman" w:cs="Times New Roman"/>
          <w:sz w:val="24"/>
        </w:rPr>
        <w:t xml:space="preserve">Due to the lack of accessible real-time data </w:t>
      </w:r>
      <w:r w:rsidR="001844DD">
        <w:rPr>
          <w:rFonts w:ascii="Times New Roman" w:hAnsi="Times New Roman" w:cs="Times New Roman"/>
          <w:sz w:val="24"/>
        </w:rPr>
        <w:t>sources</w:t>
      </w:r>
      <w:r w:rsidR="0053343D">
        <w:rPr>
          <w:rFonts w:ascii="Times New Roman" w:hAnsi="Times New Roman" w:cs="Times New Roman"/>
          <w:sz w:val="24"/>
        </w:rPr>
        <w:t>, most traditional 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1EC0B748" w:rsidR="000A3170" w:rsidRDefault="00EC6662" w:rsidP="0038245D">
      <w:pPr>
        <w:spacing w:line="24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483C7C">
        <w:rPr>
          <w:rFonts w:ascii="Times New Roman" w:hAnsi="Times New Roman" w:cs="Times New Roman"/>
          <w:sz w:val="24"/>
        </w:rPr>
        <w:t xml:space="preserve">measurement </w:t>
      </w:r>
      <w:r w:rsidR="00CA38F9">
        <w:rPr>
          <w:rFonts w:ascii="Times New Roman" w:hAnsi="Times New Roman" w:cs="Times New Roman"/>
          <w:sz w:val="24"/>
        </w:rPr>
        <w:t>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w:t>
      </w:r>
      <w:commentRangeStart w:id="50"/>
      <w:commentRangeStart w:id="51"/>
      <w:r w:rsidR="00AE6269">
        <w:rPr>
          <w:rFonts w:ascii="Times New Roman" w:hAnsi="Times New Roman" w:cs="Times New Roman"/>
          <w:sz w:val="24"/>
        </w:rPr>
        <w:t>early</w:t>
      </w:r>
      <w:commentRangeEnd w:id="50"/>
      <w:r w:rsidR="004A0970">
        <w:rPr>
          <w:rStyle w:val="CommentReference"/>
        </w:rPr>
        <w:commentReference w:id="50"/>
      </w:r>
      <w:commentRangeEnd w:id="51"/>
      <w:r w:rsidR="00D40B43">
        <w:rPr>
          <w:rStyle w:val="CommentReference"/>
        </w:rPr>
        <w:commentReference w:id="51"/>
      </w:r>
      <w:r w:rsidR="00AE6269">
        <w:rPr>
          <w:rFonts w:ascii="Times New Roman" w:hAnsi="Times New Roman" w:cs="Times New Roman"/>
          <w:sz w:val="24"/>
        </w:rPr>
        <w:t xml:space="preserve">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w:t>
      </w:r>
      <w:r w:rsidR="00B918ED">
        <w:rPr>
          <w:rFonts w:ascii="Times New Roman" w:hAnsi="Times New Roman" w:cs="Times New Roman"/>
          <w:sz w:val="24"/>
        </w:rPr>
        <w:t xml:space="preserve">occurring </w:t>
      </w:r>
      <w:r w:rsidR="00AE6269">
        <w:rPr>
          <w:rFonts w:ascii="Times New Roman" w:hAnsi="Times New Roman" w:cs="Times New Roman"/>
          <w:sz w:val="24"/>
        </w:rPr>
        <w:t xml:space="preserve">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 xml:space="preserve">Similar to the development of STP, more studies are </w:t>
      </w:r>
      <w:r w:rsidR="00E938A4">
        <w:rPr>
          <w:rFonts w:ascii="Times New Roman" w:hAnsi="Times New Roman" w:cs="Times New Roman"/>
          <w:sz w:val="24"/>
        </w:rPr>
        <w:t xml:space="preserve">being </w:t>
      </w:r>
      <w:r w:rsidR="00F650E4">
        <w:rPr>
          <w:rFonts w:ascii="Times New Roman" w:hAnsi="Times New Roman" w:cs="Times New Roman"/>
          <w:sz w:val="24"/>
        </w:rPr>
        <w:t>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0F8E235D" w:rsidR="0054376B" w:rsidRDefault="00E0256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w:t>
      </w:r>
      <w:ins w:id="52" w:author="Porr, Adam" w:date="2021-10-25T14:44:00Z">
        <w:r w:rsidR="007E3657">
          <w:rPr>
            <w:rFonts w:ascii="Times New Roman" w:hAnsi="Times New Roman" w:cs="Times New Roman"/>
            <w:sz w:val="24"/>
          </w:rPr>
          <w:t xml:space="preserve">the </w:t>
        </w:r>
      </w:ins>
      <w:r w:rsidR="0054376B">
        <w:rPr>
          <w:rFonts w:ascii="Times New Roman" w:hAnsi="Times New Roman" w:cs="Times New Roman"/>
          <w:sz w:val="24"/>
        </w:rPr>
        <w:t xml:space="preserve">transit system. The paper also provided a case study </w:t>
      </w:r>
      <w:r w:rsidR="00AF694C">
        <w:rPr>
          <w:rFonts w:ascii="Times New Roman" w:hAnsi="Times New Roman" w:cs="Times New Roman"/>
          <w:sz w:val="24"/>
        </w:rPr>
        <w:t xml:space="preserve">for the </w:t>
      </w:r>
      <w:r w:rsidR="0054376B">
        <w:rPr>
          <w:rFonts w:ascii="Times New Roman" w:hAnsi="Times New Roman" w:cs="Times New Roman"/>
          <w:sz w:val="24"/>
        </w:rPr>
        <w:t xml:space="preserve">Toronto Transit system and pointed out that </w:t>
      </w:r>
      <w:r w:rsidR="001718E6">
        <w:rPr>
          <w:rFonts w:ascii="Times New Roman" w:hAnsi="Times New Roman" w:cs="Times New Roman"/>
          <w:sz w:val="24"/>
        </w:rPr>
        <w:t>an</w:t>
      </w:r>
      <w:r w:rsidR="0054376B">
        <w:rPr>
          <w:rFonts w:ascii="Times New Roman" w:hAnsi="Times New Roman" w:cs="Times New Roman"/>
          <w:sz w:val="24"/>
        </w:rPr>
        <w:t xml:space="preserve"> accessibility</w:t>
      </w:r>
      <w:r w:rsidR="001718E6">
        <w:rPr>
          <w:rFonts w:ascii="Times New Roman" w:hAnsi="Times New Roman" w:cs="Times New Roman"/>
          <w:sz w:val="24"/>
        </w:rPr>
        <w:t xml:space="preserve"> measure based on </w:t>
      </w:r>
      <w:r w:rsidR="003F612C">
        <w:rPr>
          <w:rFonts w:ascii="Times New Roman" w:hAnsi="Times New Roman" w:cs="Times New Roman"/>
          <w:sz w:val="24"/>
        </w:rPr>
        <w:t xml:space="preserve">retrospectively collected </w:t>
      </w:r>
      <w:r w:rsidR="001718E6">
        <w:rPr>
          <w:rFonts w:ascii="Times New Roman" w:hAnsi="Times New Roman" w:cs="Times New Roman"/>
          <w:sz w:val="24"/>
        </w:rPr>
        <w:t>real-time vehicle locations</w:t>
      </w:r>
      <w:r w:rsidR="00A0239B">
        <w:rPr>
          <w:rFonts w:ascii="Times New Roman" w:hAnsi="Times New Roman" w:cs="Times New Roman"/>
          <w:sz w:val="24"/>
        </w:rPr>
        <w:t xml:space="preserve"> data</w:t>
      </w:r>
      <w:r w:rsidR="0054376B">
        <w:rPr>
          <w:rFonts w:ascii="Times New Roman" w:hAnsi="Times New Roman" w:cs="Times New Roman"/>
          <w:sz w:val="24"/>
        </w:rPr>
        <w:t xml:space="preserve"> does have significant deviation from the </w:t>
      </w:r>
      <w:del w:id="53" w:author="Porr, Adam" w:date="2021-10-25T14:45:00Z">
        <w:r w:rsidR="0054376B" w:rsidDel="00E94C6B">
          <w:rPr>
            <w:rFonts w:ascii="Times New Roman" w:hAnsi="Times New Roman" w:cs="Times New Roman"/>
            <w:sz w:val="24"/>
          </w:rPr>
          <w:delText>scheduled</w:delText>
        </w:r>
      </w:del>
      <w:ins w:id="54" w:author="Porr, Adam" w:date="2021-10-25T14:45:00Z">
        <w:r w:rsidR="00E94C6B">
          <w:rPr>
            <w:rFonts w:ascii="Times New Roman" w:hAnsi="Times New Roman" w:cs="Times New Roman"/>
            <w:sz w:val="24"/>
          </w:rPr>
          <w:t>schedule</w:t>
        </w:r>
      </w:ins>
      <w:r w:rsidR="0054376B">
        <w:rPr>
          <w:rFonts w:ascii="Times New Roman" w:hAnsi="Times New Roman" w:cs="Times New Roman"/>
          <w:sz w:val="24"/>
        </w:rPr>
        <w:t xml:space="preserve">,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w:t>
      </w:r>
      <w:r w:rsidR="004D0516">
        <w:rPr>
          <w:rFonts w:ascii="Times New Roman" w:hAnsi="Times New Roman" w:cs="Times New Roman"/>
          <w:sz w:val="24"/>
        </w:rPr>
        <w:t xml:space="preserve">evaluate </w:t>
      </w:r>
      <w:r w:rsidR="0054376B">
        <w:rPr>
          <w:rFonts w:ascii="Times New Roman" w:hAnsi="Times New Roman" w:cs="Times New Roman"/>
          <w:sz w:val="24"/>
        </w:rPr>
        <w:t>transit accessibility for most transit systems.</w:t>
      </w:r>
    </w:p>
    <w:p w14:paraId="173D19F2" w14:textId="12D65B74" w:rsidR="00F6475A" w:rsidRDefault="002537B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 xml:space="preserve">unreliability </w:t>
      </w:r>
      <w:r w:rsidR="00850AB4">
        <w:rPr>
          <w:rFonts w:ascii="Times New Roman" w:hAnsi="Times New Roman" w:cs="Times New Roman"/>
          <w:sz w:val="24"/>
        </w:rPr>
        <w:t>issues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38245D">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5F080BC1" w:rsidR="00680FF4" w:rsidRDefault="00EF3E17" w:rsidP="0038245D">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w:t>
      </w:r>
      <w:r w:rsidR="00597679">
        <w:rPr>
          <w:rFonts w:ascii="Times New Roman" w:hAnsi="Times New Roman" w:cs="Times New Roman"/>
          <w:sz w:val="24"/>
        </w:rPr>
        <w:t xml:space="preserve">introduce the </w:t>
      </w:r>
      <w:r w:rsidR="00D27F65">
        <w:rPr>
          <w:rFonts w:ascii="Times New Roman" w:hAnsi="Times New Roman" w:cs="Times New Roman"/>
          <w:sz w:val="24"/>
        </w:rPr>
        <w:t xml:space="preserve">definition of accessibility and </w:t>
      </w:r>
      <w:r w:rsidR="00597679">
        <w:rPr>
          <w:rFonts w:ascii="Times New Roman" w:hAnsi="Times New Roman" w:cs="Times New Roman"/>
          <w:sz w:val="24"/>
        </w:rPr>
        <w:t xml:space="preserve">unreliability.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datasets</w:t>
      </w:r>
      <w:r w:rsidR="00FB69E0">
        <w:rPr>
          <w:rFonts w:ascii="Times New Roman" w:hAnsi="Times New Roman" w:cs="Times New Roman"/>
          <w:sz w:val="24"/>
        </w:rPr>
        <w:t xml:space="preserve"> on which our analysis</w:t>
      </w:r>
      <w:r w:rsidR="008511BF">
        <w:rPr>
          <w:rFonts w:ascii="Times New Roman" w:hAnsi="Times New Roman" w:cs="Times New Roman"/>
          <w:sz w:val="24"/>
        </w:rPr>
        <w:t xml:space="preserve"> is based</w:t>
      </w:r>
      <w:r w:rsidR="00AB1BBB">
        <w:rPr>
          <w:rFonts w:ascii="Times New Roman" w:hAnsi="Times New Roman" w:cs="Times New Roman"/>
          <w:sz w:val="24"/>
        </w:rPr>
        <w:t xml:space="preserve">. Then, we demonstrate </w:t>
      </w:r>
      <w:r w:rsidR="006A6EF4">
        <w:rPr>
          <w:rFonts w:ascii="Times New Roman" w:hAnsi="Times New Roman" w:cs="Times New Roman"/>
          <w:sz w:val="24"/>
        </w:rPr>
        <w:t>a</w:t>
      </w:r>
      <w:r w:rsidR="00597679">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lastRenderedPageBreak/>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68A7F1FE" w:rsidR="003A1EBA" w:rsidRDefault="00537C02"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w:t>
      </w:r>
      <w:r w:rsidR="00360349">
        <w:rPr>
          <w:rFonts w:ascii="Times New Roman" w:hAnsi="Times New Roman" w:cs="Times New Roman"/>
          <w:sz w:val="24"/>
        </w:rPr>
        <w:t>ic</w:t>
      </w:r>
      <w:r>
        <w:rPr>
          <w:rFonts w:ascii="Times New Roman" w:hAnsi="Times New Roman" w:cs="Times New Roman"/>
          <w:sz w:val="24"/>
        </w:rPr>
        <w:t xml:space="preserve">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272944">
        <w:rPr>
          <w:rFonts w:ascii="Times New Roman" w:hAnsi="Times New Roman" w:cs="Times New Roman"/>
          <w:sz w:val="24"/>
        </w:rPr>
        <w:t>parts</w:t>
      </w:r>
      <w:r w:rsidR="005E5CC9">
        <w:rPr>
          <w:rFonts w:ascii="Times New Roman" w:hAnsi="Times New Roman" w:cs="Times New Roman"/>
          <w:sz w:val="24"/>
        </w:rPr>
        <w:t xml:space="preserve">: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312898">
        <w:rPr>
          <w:rFonts w:ascii="Times New Roman" w:hAnsi="Times New Roman" w:cs="Times New Roman"/>
          <w:sz w:val="24"/>
        </w:rPr>
        <w:t xml:space="preserve"> </w:t>
      </w:r>
      <w:r w:rsidR="00312898" w:rsidRPr="00312898">
        <w:rPr>
          <w:rFonts w:ascii="Times New Roman" w:hAnsi="Times New Roman" w:cs="Times New Roman"/>
          <w:sz w:val="24"/>
        </w:rPr>
        <w:fldChar w:fldCharType="begin" w:fldLock="1"/>
      </w:r>
      <w:r w:rsidR="00312898">
        <w:rPr>
          <w:rFonts w:ascii="Times New Roman" w:hAnsi="Times New Roman" w:cs="Times New Roman"/>
          <w:sz w:val="24"/>
        </w:rPr>
        <w:instrText>ADDIN CSL_CITATION {"citationItems":[{"id":"ITEM-1","itemData":{"URL":"https://developers.google.com/transit/gtfs-realtime","accessed":{"date-parts":[["2021","6","27"]]},"author":[{"dropping-particle":"","family":"Google","given":"","non-dropping-particle":"","parse-names":false,"suffix":""}],"id":"ITEM-1","issued":{"date-parts":[["2021"]]},"title":"GTFS Realtime Overview","type":"webpage"},"uris":["http://www.mendeley.com/documents/?uuid=ffedec32-6e4d-4d65-8034-90780db3cd68"]}],"mendeley":{"formattedCitation":"(Google, 2021)","plainTextFormattedCitation":"(Google, 2021)","previouslyFormattedCitation":"(Google, 2021)"},"properties":{"noteIndex":0},"schema":"https://github.com/citation-style-language/schema/raw/master/csl-citation.json"}</w:instrText>
      </w:r>
      <w:r w:rsidR="00312898" w:rsidRPr="00312898">
        <w:rPr>
          <w:rFonts w:ascii="Times New Roman" w:hAnsi="Times New Roman" w:cs="Times New Roman"/>
          <w:sz w:val="24"/>
        </w:rPr>
        <w:fldChar w:fldCharType="separate"/>
      </w:r>
      <w:r w:rsidR="00312898" w:rsidRPr="00312898">
        <w:rPr>
          <w:rFonts w:ascii="Times New Roman" w:hAnsi="Times New Roman" w:cs="Times New Roman"/>
          <w:noProof/>
          <w:sz w:val="24"/>
        </w:rPr>
        <w:t>(Google, 2021)</w:t>
      </w:r>
      <w:r w:rsidR="00312898" w:rsidRPr="00312898">
        <w:rPr>
          <w:rFonts w:ascii="Times New Roman" w:hAnsi="Times New Roman" w:cs="Times New Roman"/>
          <w:sz w:val="24"/>
        </w:rPr>
        <w:fldChar w:fldCharType="end"/>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w:t>
      </w:r>
      <w:r w:rsidR="0062266E">
        <w:rPr>
          <w:rFonts w:ascii="Times New Roman" w:hAnsi="Times New Roman" w:cs="Times New Roman"/>
          <w:sz w:val="24"/>
        </w:rPr>
        <w:t xml:space="preserve">seconds </w:t>
      </w:r>
      <w:r w:rsidR="001D4175">
        <w:rPr>
          <w:rFonts w:ascii="Times New Roman" w:hAnsi="Times New Roman" w:cs="Times New Roman"/>
          <w:sz w:val="24"/>
        </w:rPr>
        <w:t xml:space="preserve">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48A53032" w:rsidR="000A0E49" w:rsidRDefault="0040693C" w:rsidP="0038245D">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w:t>
      </w:r>
      <w:r w:rsidR="00EB28BB">
        <w:rPr>
          <w:rFonts w:ascii="Times New Roman" w:hAnsi="Times New Roman" w:cs="Times New Roman"/>
          <w:sz w:val="24"/>
        </w:rPr>
        <w:t xml:space="preserv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69070E87" w:rsidR="000A0E49" w:rsidRDefault="007905FA" w:rsidP="0038245D">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55"/>
      <w:commentRangeStart w:id="56"/>
      <w:commentRangeStart w:id="57"/>
      <w:commentRangeStart w:id="58"/>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del w:id="59" w:author="Porr, Adam" w:date="2021-10-25T15:07:00Z">
        <w:r w:rsidR="00F47678" w:rsidDel="007E58F5">
          <w:rPr>
            <w:rFonts w:ascii="Times New Roman" w:hAnsi="Times New Roman" w:cs="Times New Roman"/>
            <w:sz w:val="24"/>
          </w:rPr>
          <w:delText>from</w:delText>
        </w:r>
        <w:r w:rsidR="00740A36" w:rsidDel="007E58F5">
          <w:rPr>
            <w:rFonts w:ascii="Times New Roman" w:hAnsi="Times New Roman" w:cs="Times New Roman"/>
            <w:sz w:val="24"/>
          </w:rPr>
          <w:delText xml:space="preserve"> the shortest travel time</w:delText>
        </w:r>
      </w:del>
      <w:ins w:id="60" w:author="Porr, Adam" w:date="2021-10-25T15:07:00Z">
        <w:r w:rsidR="007E58F5">
          <w:rPr>
            <w:rFonts w:ascii="Times New Roman" w:hAnsi="Times New Roman" w:cs="Times New Roman"/>
            <w:sz w:val="24"/>
          </w:rPr>
          <w:t>by f</w:t>
        </w:r>
        <w:r w:rsidR="003C0FE2">
          <w:rPr>
            <w:rFonts w:ascii="Times New Roman" w:hAnsi="Times New Roman" w:cs="Times New Roman"/>
            <w:sz w:val="24"/>
          </w:rPr>
          <w:t>inding the set of stops</w:t>
        </w:r>
        <w:r w:rsidR="00A83562">
          <w:rPr>
            <w:rFonts w:ascii="Times New Roman" w:hAnsi="Times New Roman" w:cs="Times New Roman"/>
            <w:sz w:val="24"/>
          </w:rPr>
          <w:t xml:space="preserve"> for which the </w:t>
        </w:r>
        <w:r w:rsidR="00B97509">
          <w:rPr>
            <w:rFonts w:ascii="Times New Roman" w:hAnsi="Times New Roman" w:cs="Times New Roman"/>
            <w:sz w:val="24"/>
          </w:rPr>
          <w:t xml:space="preserve">travel time is </w:t>
        </w:r>
        <w:r w:rsidR="00833284">
          <w:rPr>
            <w:rFonts w:ascii="Times New Roman" w:hAnsi="Times New Roman" w:cs="Times New Roman"/>
            <w:sz w:val="24"/>
          </w:rPr>
          <w:t xml:space="preserve">no greater </w:t>
        </w:r>
      </w:ins>
      <w:ins w:id="61" w:author="Porr, Adam" w:date="2021-10-25T15:08:00Z">
        <w:r w:rsidR="00833284">
          <w:rPr>
            <w:rFonts w:ascii="Times New Roman" w:hAnsi="Times New Roman" w:cs="Times New Roman"/>
            <w:sz w:val="24"/>
          </w:rPr>
          <w:t>than</w:t>
        </w:r>
        <w:r w:rsidR="0064029C">
          <w:rPr>
            <w:rFonts w:ascii="Times New Roman" w:hAnsi="Times New Roman" w:cs="Times New Roman"/>
            <w:sz w:val="24"/>
          </w:rPr>
          <w:t xml:space="preserve"> a specified time budget</w:t>
        </w:r>
      </w:ins>
      <w:r w:rsidR="000A0E49">
        <w:rPr>
          <w:rFonts w:ascii="Times New Roman" w:hAnsi="Times New Roman" w:cs="Times New Roman"/>
          <w:sz w:val="24"/>
        </w:rPr>
        <w:t xml:space="preserve">. </w:t>
      </w:r>
      <w:commentRangeEnd w:id="55"/>
      <w:r w:rsidR="00265250">
        <w:rPr>
          <w:rStyle w:val="CommentReference"/>
        </w:rPr>
        <w:commentReference w:id="55"/>
      </w:r>
      <w:commentRangeEnd w:id="56"/>
      <w:r w:rsidR="00EB65DA">
        <w:rPr>
          <w:rStyle w:val="CommentReference"/>
        </w:rPr>
        <w:commentReference w:id="56"/>
      </w:r>
      <w:commentRangeEnd w:id="57"/>
      <w:r w:rsidR="00312898">
        <w:rPr>
          <w:rStyle w:val="CommentReference"/>
        </w:rPr>
        <w:commentReference w:id="57"/>
      </w:r>
      <w:commentRangeEnd w:id="58"/>
      <w:r w:rsidR="0064029C">
        <w:rPr>
          <w:rStyle w:val="CommentReference"/>
        </w:rPr>
        <w:commentReference w:id="58"/>
      </w:r>
    </w:p>
    <w:p w14:paraId="5BB5942D" w14:textId="6AAB922B" w:rsidR="00D02C92" w:rsidRDefault="002417A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w:t>
      </w:r>
      <w:r w:rsidR="009509BD">
        <w:rPr>
          <w:rFonts w:ascii="Times New Roman" w:hAnsi="Times New Roman" w:cs="Times New Roman"/>
          <w:sz w:val="24"/>
        </w:rPr>
        <w:t xml:space="preserve">until he or she boards a </w:t>
      </w:r>
      <w:r w:rsidR="00D02C92">
        <w:rPr>
          <w:rFonts w:ascii="Times New Roman" w:hAnsi="Times New Roman" w:cs="Times New Roman"/>
          <w:sz w:val="24"/>
        </w:rPr>
        <w:t>vehicle</w:t>
      </w:r>
      <w:r w:rsidR="000F178A">
        <w:rPr>
          <w:rFonts w:ascii="Times New Roman" w:hAnsi="Times New Roman" w:cs="Times New Roman"/>
          <w:sz w:val="24"/>
        </w:rPr>
        <w:t xml:space="preserve"> </w:t>
      </w:r>
      <w:r w:rsidR="00DA07D6">
        <w:rPr>
          <w:rFonts w:ascii="Times New Roman" w:hAnsi="Times New Roman" w:cs="Times New Roman"/>
          <w:sz w:val="24"/>
        </w:rPr>
        <w:t xml:space="preserve">which </w:t>
      </w:r>
      <w:del w:id="62" w:author="Porr, Adam" w:date="2021-10-25T15:11:00Z">
        <w:r w:rsidR="00DA07D6" w:rsidDel="00D116A5">
          <w:rPr>
            <w:rFonts w:ascii="Times New Roman" w:hAnsi="Times New Roman" w:cs="Times New Roman"/>
            <w:sz w:val="24"/>
          </w:rPr>
          <w:delText xml:space="preserve">arrive </w:delText>
        </w:r>
      </w:del>
      <w:ins w:id="63" w:author="Porr, Adam" w:date="2021-10-25T15:11:00Z">
        <w:r w:rsidR="00D116A5">
          <w:rPr>
            <w:rFonts w:ascii="Times New Roman" w:hAnsi="Times New Roman" w:cs="Times New Roman"/>
            <w:sz w:val="24"/>
          </w:rPr>
          <w:t>arrives</w:t>
        </w:r>
        <w:r w:rsidR="00D116A5">
          <w:rPr>
            <w:rFonts w:ascii="Times New Roman" w:hAnsi="Times New Roman" w:cs="Times New Roman"/>
            <w:sz w:val="24"/>
          </w:rPr>
          <w:t xml:space="preserve"> </w:t>
        </w:r>
      </w:ins>
      <w:r w:rsidR="00DA07D6">
        <w:rPr>
          <w:rFonts w:ascii="Times New Roman" w:hAnsi="Times New Roman" w:cs="Times New Roman"/>
          <w:sz w:val="24"/>
        </w:rPr>
        <w:t>only at</w:t>
      </w:r>
      <w:r w:rsidR="00C172FE">
        <w:rPr>
          <w:rFonts w:ascii="Times New Roman" w:hAnsi="Times New Roman" w:cs="Times New Roman"/>
          <w:sz w:val="24"/>
        </w:rPr>
        <w:t xml:space="preserve">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35BFCF4F" w:rsidR="00022CCB" w:rsidRDefault="000044FE" w:rsidP="0038245D">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xml:space="preserve">; however, </w:t>
      </w:r>
      <w:r w:rsidR="00A0471A">
        <w:rPr>
          <w:rFonts w:ascii="Times New Roman" w:hAnsi="Times New Roman" w:cs="Times New Roman"/>
          <w:sz w:val="24"/>
        </w:rPr>
        <w:t>b</w:t>
      </w:r>
      <w:r w:rsidR="00ED2135">
        <w:rPr>
          <w:rFonts w:ascii="Times New Roman" w:hAnsi="Times New Roman" w:cs="Times New Roman"/>
          <w:sz w:val="24"/>
        </w:rPr>
        <w:t xml:space="preserve">ecause we </w:t>
      </w:r>
      <w:r w:rsidR="000E2380">
        <w:rPr>
          <w:rFonts w:ascii="Times New Roman" w:hAnsi="Times New Roman" w:cs="Times New Roman"/>
          <w:sz w:val="24"/>
        </w:rPr>
        <w:t xml:space="preserve">already </w:t>
      </w:r>
      <w:r w:rsidR="001F26F3">
        <w:rPr>
          <w:rFonts w:ascii="Times New Roman" w:hAnsi="Times New Roman" w:cs="Times New Roman"/>
          <w:sz w:val="24"/>
        </w:rPr>
        <w:t xml:space="preserve">empirically </w:t>
      </w:r>
      <w:r w:rsidR="00ED2135">
        <w:rPr>
          <w:rFonts w:ascii="Times New Roman" w:hAnsi="Times New Roman" w:cs="Times New Roman"/>
          <w:sz w:val="24"/>
        </w:rPr>
        <w:t xml:space="preserve">collected </w:t>
      </w:r>
      <w:r w:rsidR="00ED2135">
        <w:rPr>
          <w:rFonts w:ascii="Times New Roman" w:hAnsi="Times New Roman" w:cs="Times New Roman"/>
          <w:sz w:val="24"/>
        </w:rPr>
        <w:lastRenderedPageBreak/>
        <w:t xml:space="preserve">the </w:t>
      </w:r>
      <w:r w:rsidR="003A56A8">
        <w:rPr>
          <w:rFonts w:ascii="Times New Roman" w:hAnsi="Times New Roman" w:cs="Times New Roman"/>
          <w:sz w:val="24"/>
        </w:rPr>
        <w:t xml:space="preserve">actual </w:t>
      </w:r>
      <w:r w:rsidR="00ED2135">
        <w:rPr>
          <w:rFonts w:ascii="Times New Roman" w:hAnsi="Times New Roman" w:cs="Times New Roman"/>
          <w:sz w:val="24"/>
        </w:rPr>
        <w:t>arrival times at all the stops</w:t>
      </w:r>
      <w:r w:rsidR="0056537E">
        <w:rPr>
          <w:rFonts w:ascii="Times New Roman" w:hAnsi="Times New Roman" w:cs="Times New Roman"/>
          <w:sz w:val="24"/>
        </w:rPr>
        <w:t xml:space="preserve"> and </w:t>
      </w:r>
      <w:commentRangeStart w:id="64"/>
      <w:commentRangeStart w:id="65"/>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64"/>
      <w:r w:rsidR="00ED5973">
        <w:rPr>
          <w:rStyle w:val="CommentReference"/>
        </w:rPr>
        <w:commentReference w:id="64"/>
      </w:r>
      <w:commentRangeEnd w:id="65"/>
      <w:r w:rsidR="003D1C41">
        <w:rPr>
          <w:rStyle w:val="CommentReference"/>
        </w:rPr>
        <w:commentReference w:id="65"/>
      </w:r>
      <w:r w:rsidR="00D7709E">
        <w:rPr>
          <w:rFonts w:ascii="Times New Roman" w:hAnsi="Times New Roman" w:cs="Times New Roman"/>
          <w:sz w:val="24"/>
        </w:rPr>
        <w:t xml:space="preserve"> measures</w:t>
      </w:r>
      <w:r w:rsidR="00ED2135">
        <w:rPr>
          <w:rFonts w:ascii="Times New Roman" w:hAnsi="Times New Roman" w:cs="Times New Roman"/>
          <w:sz w:val="24"/>
        </w:rPr>
        <w:t>, we use a deterministic approach to address the time-dependent routing problem.</w:t>
      </w:r>
    </w:p>
    <w:p w14:paraId="37A7FB77" w14:textId="337ADDFD" w:rsidR="004E5438" w:rsidRDefault="00ED2135"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w:t>
      </w:r>
      <w:r w:rsidR="00490B5C">
        <w:rPr>
          <w:rFonts w:ascii="Times New Roman" w:hAnsi="Times New Roman" w:cs="Times New Roman"/>
          <w:sz w:val="24"/>
        </w:rPr>
        <w:t xml:space="preserve">The </w:t>
      </w:r>
      <w:r w:rsidR="00C4627C">
        <w:rPr>
          <w:rFonts w:ascii="Times New Roman" w:hAnsi="Times New Roman" w:cs="Times New Roman"/>
          <w:sz w:val="24"/>
        </w:rPr>
        <w:t xml:space="preserve">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w:t>
      </w:r>
      <w:commentRangeStart w:id="66"/>
      <w:commentRangeStart w:id="67"/>
      <w:r w:rsidR="00761E41">
        <w:rPr>
          <w:rFonts w:ascii="Times New Roman" w:hAnsi="Times New Roman" w:cs="Times New Roman"/>
          <w:sz w:val="24"/>
        </w:rPr>
        <w:t xml:space="preserve">greedy strategy </w:t>
      </w:r>
      <w:commentRangeEnd w:id="66"/>
      <w:r w:rsidR="008B05B9">
        <w:rPr>
          <w:rStyle w:val="CommentReference"/>
        </w:rPr>
        <w:commentReference w:id="66"/>
      </w:r>
      <w:commentRangeEnd w:id="67"/>
      <w:r w:rsidR="00176278">
        <w:rPr>
          <w:rStyle w:val="CommentReference"/>
        </w:rPr>
        <w:commentReference w:id="67"/>
      </w:r>
      <w:r w:rsidR="00761E41">
        <w:rPr>
          <w:rFonts w:ascii="Times New Roman" w:hAnsi="Times New Roman" w:cs="Times New Roman"/>
          <w:sz w:val="24"/>
        </w:rPr>
        <w:t xml:space="preserve">to find the shortest path from the origin node to every other </w:t>
      </w:r>
      <w:del w:id="68" w:author="Porr, Adam" w:date="2021-10-25T15:13:00Z">
        <w:r w:rsidR="00761E41" w:rsidDel="00B63277">
          <w:rPr>
            <w:rFonts w:ascii="Times New Roman" w:hAnsi="Times New Roman" w:cs="Times New Roman"/>
            <w:sz w:val="24"/>
          </w:rPr>
          <w:delText xml:space="preserve">nodes </w:delText>
        </w:r>
      </w:del>
      <w:ins w:id="69" w:author="Porr, Adam" w:date="2021-10-25T15:13:00Z">
        <w:r w:rsidR="00B63277">
          <w:rPr>
            <w:rFonts w:ascii="Times New Roman" w:hAnsi="Times New Roman" w:cs="Times New Roman"/>
            <w:sz w:val="24"/>
          </w:rPr>
          <w:t>node</w:t>
        </w:r>
        <w:r w:rsidR="00B63277">
          <w:rPr>
            <w:rFonts w:ascii="Times New Roman" w:hAnsi="Times New Roman" w:cs="Times New Roman"/>
            <w:sz w:val="24"/>
          </w:rPr>
          <w:t xml:space="preserve"> </w:t>
        </w:r>
      </w:ins>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the</w:t>
      </w:r>
      <w:r w:rsidR="001C716E">
        <w:rPr>
          <w:rFonts w:ascii="Times New Roman" w:hAnsi="Times New Roman" w:cs="Times New Roman"/>
          <w:sz w:val="24"/>
        </w:rPr>
        <w:t xml:space="preserve"> correctness of the</w:t>
      </w:r>
      <w:r w:rsidR="00DA2681">
        <w:rPr>
          <w:rFonts w:ascii="Times New Roman" w:hAnsi="Times New Roman" w:cs="Times New Roman"/>
          <w:sz w:val="24"/>
        </w:rPr>
        <w:t xml:space="preserve"> </w:t>
      </w:r>
      <w:r w:rsidR="00C4627C">
        <w:rPr>
          <w:rFonts w:ascii="Times New Roman" w:hAnsi="Times New Roman" w:cs="Times New Roman"/>
          <w:sz w:val="24"/>
        </w:rPr>
        <w:t>Dijkstra algorithm</w:t>
      </w:r>
      <w:r w:rsidR="00761E41">
        <w:rPr>
          <w:rFonts w:ascii="Times New Roman" w:hAnsi="Times New Roman" w:cs="Times New Roman"/>
          <w:sz w:val="24"/>
        </w:rPr>
        <w:t xml:space="preserve"> is based on non-negative </w:t>
      </w:r>
      <w:r w:rsidR="00761E41" w:rsidRPr="00460E28">
        <w:rPr>
          <w:rFonts w:ascii="Times New Roman" w:hAnsi="Times New Roman" w:cs="Times New Roman"/>
          <w:i/>
          <w:iCs/>
          <w:sz w:val="24"/>
        </w:rPr>
        <w:t>static</w:t>
      </w:r>
      <w:r w:rsidR="00761E41">
        <w:rPr>
          <w:rFonts w:ascii="Times New Roman" w:hAnsi="Times New Roman" w:cs="Times New Roman"/>
          <w:sz w:val="24"/>
        </w:rPr>
        <w:t xml:space="preserve">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w:t>
      </w:r>
      <w:r w:rsidR="00C553AB">
        <w:rPr>
          <w:rFonts w:ascii="Times New Roman" w:hAnsi="Times New Roman" w:cs="Times New Roman"/>
          <w:sz w:val="24"/>
        </w:rPr>
        <w:t xml:space="preserve">the </w:t>
      </w:r>
      <w:r w:rsidR="005570A9">
        <w:rPr>
          <w:rFonts w:ascii="Times New Roman" w:hAnsi="Times New Roman" w:cs="Times New Roman"/>
          <w:sz w:val="24"/>
        </w:rPr>
        <w:t xml:space="preserve">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w:t>
      </w:r>
      <w:ins w:id="70" w:author="Porr, Adam" w:date="2021-10-25T15:15:00Z">
        <w:r w:rsidR="002B5729">
          <w:rPr>
            <w:rFonts w:ascii="Times New Roman" w:hAnsi="Times New Roman" w:cs="Times New Roman"/>
            <w:sz w:val="24"/>
          </w:rPr>
          <w:t>the</w:t>
        </w:r>
        <w:r w:rsidR="009C5117">
          <w:rPr>
            <w:rFonts w:ascii="Times New Roman" w:hAnsi="Times New Roman" w:cs="Times New Roman"/>
            <w:sz w:val="24"/>
          </w:rPr>
          <w:t xml:space="preserve"> </w:t>
        </w:r>
      </w:ins>
      <w:r w:rsidR="005D3D82">
        <w:rPr>
          <w:rFonts w:ascii="Times New Roman" w:hAnsi="Times New Roman" w:cs="Times New Roman"/>
          <w:sz w:val="24"/>
        </w:rPr>
        <w:t>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w:t>
      </w:r>
      <w:commentRangeStart w:id="71"/>
      <w:r w:rsidR="00BA3804">
        <w:rPr>
          <w:rFonts w:ascii="Times New Roman" w:hAnsi="Times New Roman" w:cs="Times New Roman"/>
          <w:sz w:val="24"/>
        </w:rPr>
        <w:t>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commentRangeEnd w:id="71"/>
      <w:r w:rsidR="0015182D">
        <w:rPr>
          <w:rStyle w:val="CommentReference"/>
        </w:rPr>
        <w:commentReference w:id="71"/>
      </w:r>
    </w:p>
    <w:p w14:paraId="46CFB83B" w14:textId="67FC6413" w:rsidR="00DD4874" w:rsidRPr="00DD4874" w:rsidRDefault="00AB6A54" w:rsidP="0038245D">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sidR="00EE6EAF">
        <w:rPr>
          <w:rFonts w:ascii="Times New Roman" w:hAnsi="Times New Roman" w:cs="Times New Roman"/>
          <w:sz w:val="24"/>
        </w:rPr>
        <w:t xml:space="preserve">an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38245D">
            <w:pPr>
              <w:jc w:val="both"/>
              <w:rPr>
                <w:rFonts w:ascii="Times New Roman" w:hAnsi="Times New Roman" w:cs="Times New Roman"/>
                <w:sz w:val="24"/>
              </w:rPr>
            </w:pPr>
          </w:p>
        </w:tc>
        <w:tc>
          <w:tcPr>
            <w:tcW w:w="7020" w:type="dxa"/>
            <w:vAlign w:val="center"/>
          </w:tcPr>
          <w:p w14:paraId="74606573" w14:textId="3B33F99B" w:rsidR="00DD4874" w:rsidRDefault="0005797B"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4259BD46"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460E28">
        <w:rPr>
          <w:rFonts w:ascii="Times New Roman" w:hAnsi="Times New Roman" w:cs="Times New Roman"/>
          <w:sz w:val="24"/>
        </w:rPr>
        <w:t xml:space="preserve"> </w:t>
      </w:r>
      <w:r w:rsidR="00F3228A">
        <w:rPr>
          <w:rFonts w:ascii="Times New Roman" w:hAnsi="Times New Roman" w:cs="Times New Roman"/>
          <w:sz w:val="24"/>
        </w:rPr>
        <w:t xml:space="preserve">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38245D">
            <w:pPr>
              <w:jc w:val="both"/>
              <w:rPr>
                <w:rFonts w:ascii="Times New Roman" w:hAnsi="Times New Roman" w:cs="Times New Roman"/>
                <w:sz w:val="24"/>
              </w:rPr>
            </w:pPr>
          </w:p>
        </w:tc>
        <w:tc>
          <w:tcPr>
            <w:tcW w:w="7020" w:type="dxa"/>
            <w:vAlign w:val="center"/>
          </w:tcPr>
          <w:p w14:paraId="088E7F4C" w14:textId="33D8B936" w:rsidR="00DD4874" w:rsidRDefault="0005797B"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298FBC52"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w:t>
      </w:r>
      <w:r w:rsidR="00176278">
        <w:rPr>
          <w:rFonts w:ascii="Times New Roman" w:hAnsi="Times New Roman" w:cs="Times New Roman"/>
          <w:sz w:val="24"/>
        </w:rPr>
        <w:t xml:space="preserve">(or an implicit PPA of the STP) </w:t>
      </w:r>
      <w:r w:rsidR="00B64677">
        <w:rPr>
          <w:rFonts w:ascii="Times New Roman" w:hAnsi="Times New Roman" w:cs="Times New Roman"/>
          <w:sz w:val="24"/>
        </w:rPr>
        <w:t xml:space="preserve">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w:t>
      </w:r>
      <w:r w:rsidR="00AB5A8E">
        <w:rPr>
          <w:rFonts w:ascii="Times New Roman" w:hAnsi="Times New Roman" w:cs="Times New Roman"/>
          <w:sz w:val="24"/>
        </w:rPr>
        <w:t xml:space="preserve">the </w:t>
      </w:r>
      <w:r w:rsidR="00084391">
        <w:rPr>
          <w:rFonts w:ascii="Times New Roman" w:hAnsi="Times New Roman" w:cs="Times New Roman"/>
          <w:sz w:val="24"/>
        </w:rPr>
        <w:t>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38245D">
            <w:pPr>
              <w:jc w:val="both"/>
              <w:rPr>
                <w:rFonts w:ascii="Times New Roman" w:hAnsi="Times New Roman" w:cs="Times New Roman"/>
                <w:sz w:val="24"/>
              </w:rPr>
            </w:pPr>
          </w:p>
        </w:tc>
        <w:tc>
          <w:tcPr>
            <w:tcW w:w="7020" w:type="dxa"/>
            <w:vAlign w:val="center"/>
          </w:tcPr>
          <w:p w14:paraId="3292989D" w14:textId="670B7303" w:rsidR="00DD4874" w:rsidRDefault="0005797B"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w:commentRangeStart w:id="72"/>
                    <m:r>
                      <w:rPr>
                        <w:rFonts w:ascii="Cambria Math" w:hAnsi="Cambria Math" w:cs="Times New Roman"/>
                        <w:sz w:val="24"/>
                      </w:rPr>
                      <m:t>|∀</m:t>
                    </m:r>
                    <w:commentRangeEnd w:id="72"/>
                    <m:r>
                      <m:rPr>
                        <m:sty m:val="p"/>
                      </m:rPr>
                      <w:rPr>
                        <w:rStyle w:val="CommentReference"/>
                      </w:rPr>
                      <w:commentReference w:id="72"/>
                    </m:r>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38245D">
            <w:pPr>
              <w:spacing w:after="160"/>
              <w:jc w:val="both"/>
              <w:rPr>
                <w:rFonts w:ascii="Times New Roman" w:hAnsi="Times New Roman" w:cs="Times New Roman"/>
                <w:sz w:val="24"/>
              </w:rPr>
            </w:pPr>
            <w:bookmarkStart w:id="73" w:name="_Ref85622324"/>
            <w:bookmarkStart w:id="74" w:name="_Ref85622338"/>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bookmarkEnd w:id="73"/>
            <w:r w:rsidRPr="00DD4874">
              <w:rPr>
                <w:rFonts w:ascii="Times New Roman" w:hAnsi="Times New Roman" w:cs="Times New Roman"/>
                <w:sz w:val="24"/>
              </w:rPr>
              <w:t>)</w:t>
            </w:r>
            <w:bookmarkEnd w:id="74"/>
          </w:p>
        </w:tc>
      </w:tr>
    </w:tbl>
    <w:p w14:paraId="26C6A3E2" w14:textId="7E82073D" w:rsidR="0058260F" w:rsidRDefault="00C6656D" w:rsidP="0038245D">
      <w:pPr>
        <w:spacing w:line="240" w:lineRule="auto"/>
        <w:jc w:val="both"/>
        <w:rPr>
          <w:rFonts w:ascii="Times New Roman" w:hAnsi="Times New Roman" w:cs="Times New Roman"/>
          <w:sz w:val="24"/>
        </w:rPr>
      </w:pPr>
      <w:r w:rsidRPr="7D53A3DE">
        <w:rPr>
          <w:rFonts w:ascii="Times New Roman" w:hAnsi="Times New Roman" w:cs="Times New Roman"/>
          <w:sz w:val="24"/>
          <w:szCs w:val="24"/>
        </w:rPr>
        <w:t>w</w:t>
      </w:r>
      <w:r w:rsidR="00FE296D" w:rsidRPr="7D53A3DE">
        <w:rPr>
          <w:rFonts w:ascii="Times New Roman" w:hAnsi="Times New Roman" w:cs="Times New Roman"/>
          <w:sz w:val="24"/>
          <w:szCs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sidRPr="7D53A3DE">
        <w:rPr>
          <w:rFonts w:ascii="Times New Roman" w:hAnsi="Times New Roman" w:cs="Times New Roman"/>
          <w:sz w:val="24"/>
          <w:szCs w:val="24"/>
        </w:rPr>
        <w:t xml:space="preserve"> represents the </w:t>
      </w:r>
      <w:r w:rsidR="00FA0DC0" w:rsidRPr="7D53A3DE">
        <w:rPr>
          <w:rFonts w:ascii="Times New Roman" w:hAnsi="Times New Roman" w:cs="Times New Roman"/>
          <w:sz w:val="24"/>
          <w:szCs w:val="24"/>
        </w:rPr>
        <w:t xml:space="preserve">implicit </w:t>
      </w:r>
      <w:r w:rsidR="00FE296D" w:rsidRPr="7D53A3DE">
        <w:rPr>
          <w:rFonts w:ascii="Times New Roman" w:hAnsi="Times New Roman" w:cs="Times New Roman"/>
          <w:sz w:val="24"/>
          <w:szCs w:val="24"/>
        </w:rPr>
        <w:t xml:space="preserve">STP from stop </w:t>
      </w:r>
      <m:oMath>
        <m:r>
          <w:rPr>
            <w:rFonts w:ascii="Cambria Math" w:hAnsi="Cambria Math" w:cs="Times New Roman"/>
            <w:sz w:val="24"/>
          </w:rPr>
          <m:t>i</m:t>
        </m:r>
      </m:oMath>
      <w:r w:rsidR="00FE296D" w:rsidRPr="7D53A3DE">
        <w:rPr>
          <w:rFonts w:ascii="Times New Roman" w:hAnsi="Times New Roman" w:cs="Times New Roman"/>
          <w:sz w:val="24"/>
          <w:szCs w:val="24"/>
        </w:rPr>
        <w:t xml:space="preserve"> at a time point </w:t>
      </w:r>
      <m:oMath>
        <m:r>
          <w:rPr>
            <w:rFonts w:ascii="Cambria Math" w:hAnsi="Cambria Math" w:cs="Times New Roman"/>
            <w:sz w:val="24"/>
          </w:rPr>
          <m:t>ϕ</m:t>
        </m:r>
      </m:oMath>
      <w:r w:rsidR="00176278">
        <w:rPr>
          <w:rFonts w:ascii="Times New Roman" w:hAnsi="Times New Roman" w:cs="Times New Roman"/>
          <w:sz w:val="24"/>
        </w:rPr>
        <w:t>,</w:t>
      </w:r>
      <w:r w:rsidR="00FE296D" w:rsidRPr="7D53A3DE">
        <w:rPr>
          <w:rFonts w:ascii="Times New Roman" w:hAnsi="Times New Roman" w:cs="Times New Roman"/>
          <w:sz w:val="24"/>
          <w:szCs w:val="24"/>
        </w:rPr>
        <w:t xml:space="preserve"> while </w:t>
      </w:r>
      <m:oMath>
        <m:r>
          <m:rPr>
            <m:sty m:val="p"/>
          </m:rPr>
          <w:rPr>
            <w:rFonts w:ascii="Cambria Math" w:hAnsi="Cambria Math" w:cs="Times New Roman"/>
            <w:sz w:val="24"/>
          </w:rPr>
          <m:t>Τ</m:t>
        </m:r>
      </m:oMath>
      <w:r w:rsidR="00FE296D" w:rsidRPr="7D53A3DE">
        <w:rPr>
          <w:rFonts w:ascii="Times New Roman" w:hAnsi="Times New Roman" w:cs="Times New Roman"/>
          <w:sz w:val="24"/>
          <w:szCs w:val="24"/>
        </w:rPr>
        <w:t xml:space="preserve"> is the set of all time budgets.</w:t>
      </w:r>
      <w:r w:rsidR="00961507" w:rsidRPr="7D53A3DE">
        <w:rPr>
          <w:rFonts w:ascii="Times New Roman" w:hAnsi="Times New Roman" w:cs="Times New Roman"/>
          <w:sz w:val="24"/>
          <w:szCs w:val="24"/>
        </w:rPr>
        <w:t xml:space="preserve"> </w:t>
      </w:r>
    </w:p>
    <w:p w14:paraId="00283224" w14:textId="07BEFEC6" w:rsidR="00664640" w:rsidRDefault="009A00B0" w:rsidP="0038245D">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0A331C4E" w:rsidR="00BA3C3C" w:rsidRDefault="00573994" w:rsidP="0038245D">
      <w:pPr>
        <w:spacing w:line="240" w:lineRule="auto"/>
        <w:jc w:val="both"/>
        <w:rPr>
          <w:rFonts w:ascii="Times New Roman" w:hAnsi="Times New Roman" w:cs="Times New Roman"/>
          <w:sz w:val="24"/>
        </w:rPr>
      </w:pPr>
      <w:r w:rsidRPr="00573994">
        <w:rPr>
          <w:rFonts w:ascii="Times New Roman" w:hAnsi="Times New Roman" w:cs="Times New Roman"/>
          <w:b/>
          <w:bCs/>
          <w:sz w:val="24"/>
        </w:rPr>
        <w:lastRenderedPageBreak/>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ins w:id="75" w:author="Porr, Adam" w:date="2021-10-25T15:19:00Z">
        <w:r w:rsidR="00DE19C0">
          <w:rPr>
            <w:rFonts w:ascii="Times New Roman" w:hAnsi="Times New Roman" w:cs="Times New Roman"/>
            <w:sz w:val="24"/>
          </w:rPr>
          <w:t>,</w:t>
        </w:r>
      </w:ins>
      <w:r w:rsidR="000E6398">
        <w:rPr>
          <w:rFonts w:ascii="Times New Roman" w:hAnsi="Times New Roman" w:cs="Times New Roman"/>
          <w:sz w:val="24"/>
        </w:rPr>
        <w:t xml:space="preserve"> and schedule </w:t>
      </w:r>
      <w:commentRangeStart w:id="76"/>
      <w:r w:rsidR="000E6398">
        <w:rPr>
          <w:rFonts w:ascii="Times New Roman" w:hAnsi="Times New Roman" w:cs="Times New Roman"/>
          <w:sz w:val="24"/>
        </w:rPr>
        <w:t xml:space="preserve">is not an unbiased representation </w:t>
      </w:r>
      <w:commentRangeEnd w:id="76"/>
      <w:r w:rsidR="00796167">
        <w:rPr>
          <w:rStyle w:val="CommentReference"/>
        </w:rPr>
        <w:commentReference w:id="76"/>
      </w:r>
      <w:r w:rsidR="000E6398">
        <w:rPr>
          <w:rFonts w:ascii="Times New Roman" w:hAnsi="Times New Roman" w:cs="Times New Roman"/>
          <w:sz w:val="24"/>
        </w:rPr>
        <w:t>of a transit system’s actual performance</w:t>
      </w:r>
      <w:r w:rsidR="0036360F">
        <w:rPr>
          <w:rFonts w:ascii="Times New Roman" w:hAnsi="Times New Roman" w:cs="Times New Roman"/>
          <w:sz w:val="24"/>
        </w:rPr>
        <w:t xml:space="preserve"> </w:t>
      </w:r>
      <w:r w:rsidR="0036360F">
        <w:rPr>
          <w:rFonts w:ascii="Times New Roman" w:hAnsi="Times New Roman" w:cs="Times New Roman"/>
          <w:sz w:val="24"/>
        </w:rPr>
        <w:fldChar w:fldCharType="begin" w:fldLock="1"/>
      </w:r>
      <w:r w:rsidR="00A243C0">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36360F">
        <w:rPr>
          <w:rFonts w:ascii="Times New Roman" w:hAnsi="Times New Roman" w:cs="Times New Roman"/>
          <w:sz w:val="24"/>
        </w:rPr>
        <w:fldChar w:fldCharType="separate"/>
      </w:r>
      <w:r w:rsidR="0036360F" w:rsidRPr="0036360F">
        <w:rPr>
          <w:rFonts w:ascii="Times New Roman" w:hAnsi="Times New Roman" w:cs="Times New Roman"/>
          <w:noProof/>
          <w:sz w:val="24"/>
        </w:rPr>
        <w:t>(Park et al., 2020)</w:t>
      </w:r>
      <w:r w:rsidR="0036360F">
        <w:rPr>
          <w:rFonts w:ascii="Times New Roman" w:hAnsi="Times New Roman" w:cs="Times New Roman"/>
          <w:sz w:val="24"/>
        </w:rPr>
        <w:fldChar w:fldCharType="end"/>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70B7501" w:rsidR="00FB198F" w:rsidRDefault="00EE4C15" w:rsidP="0038245D">
      <w:pPr>
        <w:spacing w:line="24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 xml:space="preserve">As we can access all the historical arrival </w:t>
      </w:r>
      <w:r w:rsidR="005D4F2F">
        <w:rPr>
          <w:rFonts w:ascii="Times New Roman" w:hAnsi="Times New Roman" w:cs="Times New Roman"/>
          <w:sz w:val="24"/>
        </w:rPr>
        <w:t xml:space="preserve">times </w:t>
      </w:r>
      <w:r w:rsidR="00C70019">
        <w:rPr>
          <w:rFonts w:ascii="Times New Roman" w:hAnsi="Times New Roman" w:cs="Times New Roman"/>
          <w:sz w:val="24"/>
        </w:rPr>
        <w:t xml:space="preserve">from </w:t>
      </w:r>
      <w:r w:rsidR="005D4F2F">
        <w:rPr>
          <w:rFonts w:ascii="Times New Roman" w:hAnsi="Times New Roman" w:cs="Times New Roman"/>
          <w:sz w:val="24"/>
        </w:rPr>
        <w:t xml:space="preserve">the </w:t>
      </w:r>
      <w:r w:rsidR="00C70019">
        <w:rPr>
          <w:rFonts w:ascii="Times New Roman" w:hAnsi="Times New Roman" w:cs="Times New Roman"/>
          <w:sz w:val="24"/>
        </w:rPr>
        <w:t xml:space="preserve">GTFS real-time archive, we can calculate a retrospective version of </w:t>
      </w:r>
      <w:r w:rsidR="005D4F2F">
        <w:rPr>
          <w:rFonts w:ascii="Times New Roman" w:hAnsi="Times New Roman" w:cs="Times New Roman"/>
          <w:sz w:val="24"/>
        </w:rPr>
        <w:t xml:space="preserve">the </w:t>
      </w:r>
      <w:r w:rsidR="00C70019">
        <w:rPr>
          <w:rFonts w:ascii="Times New Roman" w:hAnsi="Times New Roman" w:cs="Times New Roman"/>
          <w:sz w:val="24"/>
        </w:rPr>
        <w:t xml:space="preserve">STP </w:t>
      </w:r>
      <w:r w:rsidR="00C37273">
        <w:rPr>
          <w:rFonts w:ascii="Times New Roman" w:hAnsi="Times New Roman" w:cs="Times New Roman"/>
          <w:sz w:val="24"/>
        </w:rPr>
        <w:t xml:space="preserve">using </w:t>
      </w:r>
      <w:r w:rsidR="0042621E">
        <w:rPr>
          <w:rFonts w:ascii="Times New Roman" w:hAnsi="Times New Roman" w:cs="Times New Roman"/>
          <w:sz w:val="24"/>
        </w:rPr>
        <w:t>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C37273">
        <w:rPr>
          <w:rFonts w:ascii="Times New Roman" w:hAnsi="Times New Roman" w:cs="Times New Roman"/>
          <w:sz w:val="24"/>
        </w:rPr>
        <w:t xml:space="preserve">described above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w:t>
      </w:r>
      <w:r w:rsidR="00FD1476">
        <w:rPr>
          <w:rFonts w:ascii="Times New Roman" w:hAnsi="Times New Roman" w:cs="Times New Roman"/>
          <w:sz w:val="24"/>
        </w:rPr>
        <w:t xml:space="preserve">times </w:t>
      </w:r>
      <w:r w:rsidR="00F85359">
        <w:rPr>
          <w:rFonts w:ascii="Times New Roman" w:hAnsi="Times New Roman" w:cs="Times New Roman"/>
          <w:sz w:val="24"/>
        </w:rPr>
        <w:t xml:space="preserve">to </w:t>
      </w:r>
      <w:r w:rsidR="008C5E03">
        <w:rPr>
          <w:rFonts w:ascii="Times New Roman" w:hAnsi="Times New Roman" w:cs="Times New Roman"/>
          <w:sz w:val="24"/>
        </w:rPr>
        <w:t xml:space="preserve">corresponding </w:t>
      </w:r>
      <w:r w:rsidR="00F85359">
        <w:rPr>
          <w:rFonts w:ascii="Times New Roman" w:hAnsi="Times New Roman" w:cs="Times New Roman"/>
          <w:sz w:val="24"/>
        </w:rPr>
        <w:t xml:space="preserve">retrospective real-time arrival </w:t>
      </w:r>
      <w:r w:rsidR="00FD1476">
        <w:rPr>
          <w:rFonts w:ascii="Times New Roman" w:hAnsi="Times New Roman" w:cs="Times New Roman"/>
          <w:sz w:val="24"/>
        </w:rPr>
        <w:t xml:space="preserve">times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FA2E17">
        <w:rPr>
          <w:rFonts w:ascii="Times New Roman" w:hAnsi="Times New Roman" w:cs="Times New Roman"/>
          <w:sz w:val="24"/>
        </w:rPr>
        <w:t xml:space="preserve">allows for </w:t>
      </w:r>
      <w:r w:rsidR="0017353D">
        <w:rPr>
          <w:rFonts w:ascii="Times New Roman" w:hAnsi="Times New Roman" w:cs="Times New Roman"/>
          <w:sz w:val="24"/>
        </w:rPr>
        <w:t>deviation</w:t>
      </w:r>
      <w:r w:rsidR="004705A2">
        <w:rPr>
          <w:rFonts w:ascii="Times New Roman" w:hAnsi="Times New Roman" w:cs="Times New Roman"/>
          <w:sz w:val="24"/>
        </w:rPr>
        <w:t xml:space="preserve">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7772F">
        <w:rPr>
          <w:rFonts w:ascii="Times New Roman" w:hAnsi="Times New Roman" w:cs="Times New Roman"/>
          <w:sz w:val="24"/>
        </w:rPr>
        <w:t>can</w:t>
      </w:r>
      <w:r w:rsidR="00F85359">
        <w:rPr>
          <w:rFonts w:ascii="Times New Roman" w:hAnsi="Times New Roman" w:cs="Times New Roman"/>
          <w:sz w:val="24"/>
        </w:rPr>
        <w:t xml:space="preserve">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3372">
        <w:rPr>
          <w:rFonts w:ascii="Times New Roman" w:hAnsi="Times New Roman" w:cs="Times New Roman"/>
          <w:sz w:val="24"/>
        </w:rPr>
        <w:t xml:space="preserve">the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8D543F">
        <w:rPr>
          <w:rFonts w:ascii="Times New Roman" w:hAnsi="Times New Roman" w:cs="Times New Roman"/>
          <w:i/>
          <w:iCs/>
          <w:sz w:val="24"/>
        </w:rPr>
        <w:t>,</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8D543F">
        <w:rPr>
          <w:rFonts w:ascii="Times New Roman" w:hAnsi="Times New Roman" w:cs="Times New Roman"/>
          <w:i/>
          <w:iCs/>
          <w:sz w:val="24"/>
        </w:rPr>
        <w:t>,</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t>
      </w:r>
      <w:commentRangeStart w:id="77"/>
      <w:commentRangeStart w:id="78"/>
      <w:r w:rsidR="00084F14">
        <w:rPr>
          <w:rFonts w:ascii="Times New Roman" w:hAnsi="Times New Roman" w:cs="Times New Roman"/>
          <w:sz w:val="24"/>
        </w:rPr>
        <w:t>without predicting the future</w:t>
      </w:r>
      <w:commentRangeEnd w:id="77"/>
      <w:r w:rsidR="00B44774">
        <w:rPr>
          <w:rStyle w:val="CommentReference"/>
        </w:rPr>
        <w:commentReference w:id="77"/>
      </w:r>
      <w:commentRangeEnd w:id="78"/>
      <w:r w:rsidR="00454B3D">
        <w:rPr>
          <w:rStyle w:val="CommentReference"/>
        </w:rPr>
        <w:commentReference w:id="78"/>
      </w:r>
      <w:r w:rsidR="00DC14C2">
        <w:rPr>
          <w:rFonts w:ascii="Times New Roman" w:hAnsi="Times New Roman" w:cs="Times New Roman"/>
          <w:sz w:val="24"/>
        </w:rPr>
        <w:t xml:space="preserve">. </w:t>
      </w:r>
    </w:p>
    <w:p w14:paraId="582DAA03" w14:textId="6A69CDDF" w:rsidR="00A31DAF" w:rsidRDefault="00DC14C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5D54E3" w:rsidRPr="00060E57">
        <w:rPr>
          <w:rFonts w:ascii="Times New Roman" w:hAnsi="Times New Roman" w:cs="Times New Roman"/>
          <w:sz w:val="24"/>
        </w:rPr>
        <w:t xml:space="preserve">Figure </w:t>
      </w:r>
      <w:r w:rsidR="005D54E3">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w:t>
      </w:r>
      <w:r w:rsidR="0015200C">
        <w:rPr>
          <w:rFonts w:ascii="Times New Roman" w:hAnsi="Times New Roman" w:cs="Times New Roman"/>
          <w:sz w:val="24"/>
        </w:rPr>
        <w:t xml:space="preserve"> to</w:t>
      </w:r>
      <w:r w:rsidR="004C4A41">
        <w:rPr>
          <w:rFonts w:ascii="Times New Roman" w:hAnsi="Times New Roman" w:cs="Times New Roman"/>
          <w:sz w:val="24"/>
        </w:rPr>
        <w:t xml:space="preserve">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w:t>
      </w:r>
      <w:r w:rsidR="00487EBC">
        <w:rPr>
          <w:rFonts w:ascii="Times New Roman" w:hAnsi="Times New Roman" w:cs="Times New Roman"/>
          <w:sz w:val="24"/>
        </w:rPr>
        <w:t xml:space="preserve">origin </w:t>
      </w:r>
      <w:r w:rsidR="00153A8B">
        <w:rPr>
          <w:rFonts w:ascii="Times New Roman" w:hAnsi="Times New Roman" w:cs="Times New Roman"/>
          <w:sz w:val="24"/>
        </w:rPr>
        <w:t xml:space="preserve">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1E6440">
        <w:rPr>
          <w:rFonts w:ascii="Times New Roman" w:hAnsi="Times New Roman" w:cs="Times New Roman"/>
          <w:sz w:val="24"/>
        </w:rPr>
        <w:t xml:space="preserve">relative to </w:t>
      </w:r>
      <w:r w:rsidR="00B35BB0">
        <w:rPr>
          <w:rFonts w:ascii="Times New Roman" w:hAnsi="Times New Roman" w:cs="Times New Roman"/>
          <w:sz w:val="24"/>
        </w:rPr>
        <w:t>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780BE110" w:rsidR="00060E57" w:rsidRDefault="00160410" w:rsidP="00160410">
      <w:pPr>
        <w:keepNext/>
        <w:spacing w:line="240" w:lineRule="auto"/>
      </w:pPr>
      <w:r>
        <w:rPr>
          <w:noProof/>
        </w:rPr>
        <w:lastRenderedPageBreak/>
        <w:drawing>
          <wp:anchor distT="0" distB="0" distL="114300" distR="114300" simplePos="0" relativeHeight="251658240" behindDoc="0" locked="0" layoutInCell="1" allowOverlap="1" wp14:anchorId="6FE9FC44" wp14:editId="0A04DB3C">
            <wp:simplePos x="0" y="0"/>
            <wp:positionH relativeFrom="margin">
              <wp:align>center</wp:align>
            </wp:positionH>
            <wp:positionV relativeFrom="paragraph">
              <wp:posOffset>7315</wp:posOffset>
            </wp:positionV>
            <wp:extent cx="4191829" cy="4191829"/>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anchor>
        </w:drawing>
      </w:r>
      <w:r>
        <w:br w:type="textWrapping" w:clear="all"/>
      </w:r>
    </w:p>
    <w:p w14:paraId="765A78F5" w14:textId="588C58B3" w:rsidR="00060E57" w:rsidRDefault="00060E57" w:rsidP="0038245D">
      <w:pPr>
        <w:spacing w:line="240" w:lineRule="auto"/>
        <w:jc w:val="both"/>
        <w:rPr>
          <w:rFonts w:ascii="Times New Roman" w:hAnsi="Times New Roman" w:cs="Times New Roman"/>
          <w:sz w:val="24"/>
        </w:rPr>
      </w:pPr>
      <w:bookmarkStart w:id="79"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79"/>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623BD2">
        <w:rPr>
          <w:rFonts w:ascii="Times New Roman" w:hAnsi="Times New Roman" w:cs="Times New Roman"/>
          <w:sz w:val="24"/>
        </w:rPr>
        <w:t xml:space="preserve">origin </w:t>
      </w:r>
      <w:r w:rsidR="005D54E3">
        <w:rPr>
          <w:rFonts w:ascii="Times New Roman" w:hAnsi="Times New Roman" w:cs="Times New Roman"/>
          <w:sz w:val="24"/>
        </w:rPr>
        <w:t>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4A5A8FBC" w:rsidR="00BA3C3C" w:rsidRDefault="006155F9" w:rsidP="001D2E9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do not separate the 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commentRangeStart w:id="80"/>
      <w:commentRangeStart w:id="81"/>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unrealistic</w:t>
      </w:r>
      <w:r w:rsidR="00C6239D">
        <w:rPr>
          <w:rFonts w:ascii="Times New Roman" w:hAnsi="Times New Roman" w:cs="Times New Roman"/>
          <w:sz w:val="24"/>
        </w:rPr>
        <w:t xml:space="preserve"> </w:t>
      </w:r>
      <w:commentRangeEnd w:id="80"/>
      <w:r w:rsidR="00D92DB6">
        <w:rPr>
          <w:rStyle w:val="CommentReference"/>
        </w:rPr>
        <w:commentReference w:id="80"/>
      </w:r>
      <w:commentRangeEnd w:id="81"/>
      <w:r w:rsidR="0091395C">
        <w:rPr>
          <w:rStyle w:val="CommentReference"/>
        </w:rPr>
        <w:commentReference w:id="81"/>
      </w:r>
      <w:r w:rsidR="005004F7">
        <w:rPr>
          <w:rFonts w:ascii="Times New Roman" w:hAnsi="Times New Roman" w:cs="Times New Roman"/>
          <w:sz w:val="24"/>
        </w:rPr>
        <w:t>because users are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1ECF55E" w:rsidR="00050B43" w:rsidRDefault="00753F86" w:rsidP="0038245D">
      <w:pPr>
        <w:spacing w:line="24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r w:rsidR="008D543F">
        <w:rPr>
          <w:rFonts w:ascii="Times New Roman" w:hAnsi="Times New Roman" w:cs="Times New Roman"/>
          <w:i/>
          <w:iCs/>
          <w:sz w:val="24"/>
        </w:rPr>
        <w:t>,</w:t>
      </w:r>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0F48F1A5" w:rsidR="00D40B43" w:rsidRDefault="00D40B43" w:rsidP="00D40B43">
      <w:pPr>
        <w:pStyle w:val="CommentText"/>
        <w:ind w:firstLine="720"/>
        <w:rPr>
          <w:rFonts w:ascii="Times New Roman" w:hAnsi="Times New Roman" w:cs="Times New Roman"/>
          <w:sz w:val="24"/>
        </w:rPr>
      </w:pPr>
      <w:r>
        <w:rPr>
          <w:rFonts w:ascii="Times New Roman" w:hAnsi="Times New Roman" w:cs="Times New Roman"/>
          <w:sz w:val="24"/>
        </w:rPr>
        <w:lastRenderedPageBreak/>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w:t>
      </w:r>
      <w:r w:rsidR="007E2875">
        <w:rPr>
          <w:rFonts w:ascii="Times New Roman" w:hAnsi="Times New Roman" w:cs="Times New Roman"/>
          <w:sz w:val="24"/>
        </w:rPr>
        <w:t xml:space="preserve">a hypothetical </w:t>
      </w:r>
      <w:r>
        <w:rPr>
          <w:rFonts w:ascii="Times New Roman" w:hAnsi="Times New Roman" w:cs="Times New Roman"/>
          <w:sz w:val="24"/>
        </w:rPr>
        <w:t>user</w:t>
      </w:r>
      <w:r w:rsidR="007E2875">
        <w:rPr>
          <w:rFonts w:ascii="Times New Roman" w:hAnsi="Times New Roman" w:cs="Times New Roman"/>
          <w:sz w:val="24"/>
        </w:rPr>
        <w:t>’</w:t>
      </w:r>
      <w:r>
        <w:rPr>
          <w:rFonts w:ascii="Times New Roman" w:hAnsi="Times New Roman" w:cs="Times New Roman"/>
          <w:sz w:val="24"/>
        </w:rPr>
        <w:t>s trip plan from the scheduled timetable, including all the shortest travel time and the corresponding route choice assuming buses follow the schedule. We assume that users do not have access to real-time information</w:t>
      </w:r>
      <w:r w:rsidR="005E61D3">
        <w:rPr>
          <w:rFonts w:ascii="Times New Roman" w:hAnsi="Times New Roman" w:cs="Times New Roman"/>
          <w:sz w:val="24"/>
        </w:rPr>
        <w:t xml:space="preserve"> (RTI)</w:t>
      </w:r>
      <w:r>
        <w:rPr>
          <w:rFonts w:ascii="Times New Roman" w:hAnsi="Times New Roman" w:cs="Times New Roman"/>
          <w:sz w:val="24"/>
        </w:rPr>
        <w:t xml:space="preserve">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C6B1251" w:rsidR="00D44E02" w:rsidRDefault="00271140"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sidR="001E3061">
        <w:rPr>
          <w:rFonts w:ascii="Times New Roman" w:hAnsi="Times New Roman" w:cs="Times New Roman"/>
          <w:sz w:val="24"/>
        </w:rPr>
        <w:t xml:space="preserve">but </w:t>
      </w:r>
      <w:r>
        <w:rPr>
          <w:rFonts w:ascii="Times New Roman" w:hAnsi="Times New Roman" w:cs="Times New Roman"/>
          <w:sz w:val="24"/>
        </w:rPr>
        <w:t xml:space="preserve">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commentRangeStart w:id="82"/>
      <w:commentRangeStart w:id="83"/>
      <w:commentRangeEnd w:id="82"/>
      <w:r w:rsidR="00CC34E8">
        <w:rPr>
          <w:rStyle w:val="CommentReference"/>
        </w:rPr>
        <w:commentReference w:id="82"/>
      </w:r>
      <w:commentRangeEnd w:id="83"/>
      <w:r w:rsidR="005A4AAB">
        <w:rPr>
          <w:rStyle w:val="CommentReference"/>
        </w:rPr>
        <w:commentReference w:id="83"/>
      </w:r>
    </w:p>
    <w:p w14:paraId="065AF278" w14:textId="4AE04BB7" w:rsidR="00104B9E" w:rsidRDefault="00A2793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commentRangeStart w:id="84"/>
      <w:commentRangeStart w:id="85"/>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r w:rsidR="00454B3D">
        <w:rPr>
          <w:rFonts w:ascii="Times New Roman" w:hAnsi="Times New Roman" w:cs="Times New Roman"/>
          <w:sz w:val="24"/>
        </w:rPr>
        <w:t>trip</w:t>
      </w:r>
      <w:r w:rsidR="002C2454">
        <w:rPr>
          <w:rFonts w:ascii="Times New Roman" w:hAnsi="Times New Roman" w:cs="Times New Roman"/>
          <w:sz w:val="24"/>
        </w:rPr>
        <w:t xml:space="preserve"> itself to make the decision about</w:t>
      </w:r>
      <w:r w:rsidR="00454B3D">
        <w:rPr>
          <w:rFonts w:ascii="Times New Roman" w:hAnsi="Times New Roman" w:cs="Times New Roman"/>
          <w:sz w:val="24"/>
        </w:rPr>
        <w:t xml:space="preserve"> the trip</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w:t>
      </w:r>
      <w:r w:rsidR="00D7594A">
        <w:rPr>
          <w:rFonts w:ascii="Times New Roman" w:hAnsi="Times New Roman" w:cs="Times New Roman"/>
          <w:sz w:val="24"/>
        </w:rPr>
        <w:t xml:space="preserve">the trip </w:t>
      </w:r>
      <w:r w:rsidR="002C2454">
        <w:rPr>
          <w:rFonts w:ascii="Times New Roman" w:hAnsi="Times New Roman" w:cs="Times New Roman"/>
          <w:sz w:val="24"/>
        </w:rPr>
        <w:t>happens</w:t>
      </w:r>
      <w:r w:rsidR="000C0C57">
        <w:rPr>
          <w:rFonts w:ascii="Times New Roman" w:hAnsi="Times New Roman" w:cs="Times New Roman"/>
          <w:sz w:val="24"/>
        </w:rPr>
        <w:t>.</w:t>
      </w:r>
      <w:commentRangeEnd w:id="84"/>
      <w:r w:rsidR="00546157">
        <w:rPr>
          <w:rStyle w:val="CommentReference"/>
        </w:rPr>
        <w:commentReference w:id="84"/>
      </w:r>
      <w:commentRangeEnd w:id="85"/>
      <w:r w:rsidR="00401F95">
        <w:rPr>
          <w:rStyle w:val="CommentReference"/>
        </w:rPr>
        <w:commentReference w:id="85"/>
      </w:r>
      <w:r w:rsidR="000C0C57" w:rsidRPr="000C0C57">
        <w:rPr>
          <w:rFonts w:ascii="Times New Roman" w:hAnsi="Times New Roman" w:cs="Times New Roman"/>
          <w:sz w:val="24"/>
        </w:rPr>
        <w:t xml:space="preserve"> </w:t>
      </w:r>
      <w:r w:rsidR="000C0C57">
        <w:rPr>
          <w:rFonts w:ascii="Times New Roman" w:hAnsi="Times New Roman" w:cs="Times New Roman"/>
          <w:sz w:val="24"/>
        </w:rPr>
        <w:t xml:space="preserve">Therefore, it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 xml:space="preserve">delayed or early </w:t>
      </w:r>
      <w:r w:rsidR="00023E25">
        <w:rPr>
          <w:rFonts w:ascii="Times New Roman" w:hAnsi="Times New Roman" w:cs="Times New Roman"/>
          <w:sz w:val="24"/>
        </w:rPr>
        <w:t xml:space="preserve">arrival </w:t>
      </w:r>
      <w:r>
        <w:rPr>
          <w:rFonts w:ascii="Times New Roman" w:hAnsi="Times New Roman" w:cs="Times New Roman"/>
          <w:sz w:val="24"/>
        </w:rPr>
        <w:t>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w:t>
      </w:r>
      <w:del w:id="86" w:author="Porr, Adam" w:date="2021-10-25T15:27:00Z">
        <w:r w:rsidDel="00583D49">
          <w:rPr>
            <w:rFonts w:ascii="Times New Roman" w:hAnsi="Times New Roman" w:cs="Times New Roman"/>
            <w:sz w:val="24"/>
          </w:rPr>
          <w:delText xml:space="preserve">involves </w:delText>
        </w:r>
      </w:del>
      <w:ins w:id="87" w:author="Porr, Adam" w:date="2021-10-25T15:27:00Z">
        <w:r w:rsidR="00583D49">
          <w:rPr>
            <w:rFonts w:ascii="Times New Roman" w:hAnsi="Times New Roman" w:cs="Times New Roman"/>
            <w:sz w:val="24"/>
          </w:rPr>
          <w:t>involve</w:t>
        </w:r>
        <w:r w:rsidR="00583D49">
          <w:rPr>
            <w:rFonts w:ascii="Times New Roman" w:hAnsi="Times New Roman" w:cs="Times New Roman"/>
            <w:sz w:val="24"/>
          </w:rPr>
          <w:t xml:space="preserve"> </w:t>
        </w:r>
      </w:ins>
      <w:r>
        <w:rPr>
          <w:rFonts w:ascii="Times New Roman" w:hAnsi="Times New Roman" w:cs="Times New Roman"/>
          <w:sz w:val="24"/>
        </w:rPr>
        <w:t>multiple transfers</w:t>
      </w:r>
      <w:r w:rsidR="00BE0DA2">
        <w:rPr>
          <w:rFonts w:ascii="Times New Roman" w:hAnsi="Times New Roman" w:cs="Times New Roman"/>
          <w:sz w:val="24"/>
        </w:rPr>
        <w:t>; iii</w:t>
      </w:r>
      <w:r w:rsidR="002C2454">
        <w:rPr>
          <w:rFonts w:ascii="Times New Roman" w:hAnsi="Times New Roman" w:cs="Times New Roman"/>
          <w:sz w:val="24"/>
        </w:rPr>
        <w:t>)</w:t>
      </w:r>
      <w:commentRangeStart w:id="88"/>
      <w:r w:rsidR="009F7D4A">
        <w:rPr>
          <w:rFonts w:ascii="Times New Roman" w:hAnsi="Times New Roman" w:cs="Times New Roman"/>
          <w:sz w:val="24"/>
        </w:rPr>
        <w:t xml:space="preserve"> </w:t>
      </w:r>
      <w:commentRangeEnd w:id="88"/>
      <w:r w:rsidR="00F06EA6">
        <w:rPr>
          <w:rFonts w:ascii="Times New Roman" w:hAnsi="Times New Roman" w:cs="Times New Roman"/>
          <w:sz w:val="24"/>
        </w:rPr>
        <w:t xml:space="preserve">routes calculated retrospectively can </w:t>
      </w:r>
      <w:r w:rsidR="00816E16">
        <w:rPr>
          <w:rFonts w:ascii="Times New Roman" w:hAnsi="Times New Roman" w:cs="Times New Roman"/>
          <w:sz w:val="24"/>
        </w:rPr>
        <w:t>exploit shortcuts that result in</w:t>
      </w:r>
      <w:r w:rsidR="00AD64CB">
        <w:rPr>
          <w:rFonts w:ascii="Times New Roman" w:hAnsi="Times New Roman" w:cs="Times New Roman"/>
          <w:sz w:val="24"/>
        </w:rPr>
        <w:t xml:space="preserve"> reduced travel times compared to the scheduled routes</w:t>
      </w:r>
      <w:r w:rsidR="00FC3BE5">
        <w:rPr>
          <w:rFonts w:ascii="Times New Roman" w:hAnsi="Times New Roman" w:cs="Times New Roman"/>
          <w:sz w:val="24"/>
        </w:rPr>
        <w:t xml:space="preserve"> as shown in </w:t>
      </w:r>
      <w:commentRangeStart w:id="89"/>
      <w:commentRangeStart w:id="90"/>
      <w:r w:rsidR="00FC3BE5">
        <w:rPr>
          <w:rFonts w:ascii="Times New Roman" w:hAnsi="Times New Roman" w:cs="Times New Roman"/>
          <w:sz w:val="24"/>
        </w:rPr>
        <w:t>Figure 1</w:t>
      </w:r>
      <w:r w:rsidR="00166A0A">
        <w:rPr>
          <w:rStyle w:val="CommentReference"/>
        </w:rPr>
        <w:commentReference w:id="88"/>
      </w:r>
      <w:commentRangeEnd w:id="89"/>
      <w:r w:rsidR="0075070A">
        <w:rPr>
          <w:rStyle w:val="CommentReference"/>
        </w:rPr>
        <w:commentReference w:id="89"/>
      </w:r>
      <w:commentRangeEnd w:id="90"/>
      <w:r w:rsidR="00160410">
        <w:rPr>
          <w:rStyle w:val="CommentReference"/>
        </w:rPr>
        <w:commentReference w:id="90"/>
      </w:r>
      <w:r w:rsidR="004A6618">
        <w:rPr>
          <w:rFonts w:ascii="Times New Roman" w:hAnsi="Times New Roman" w:cs="Times New Roman"/>
          <w:sz w:val="24"/>
        </w:rPr>
        <w:t xml:space="preserve">, </w:t>
      </w:r>
      <w:r w:rsidR="00FC3BE5">
        <w:rPr>
          <w:rFonts w:ascii="Times New Roman" w:hAnsi="Times New Roman" w:cs="Times New Roman"/>
          <w:sz w:val="24"/>
        </w:rPr>
        <w:t>however</w:t>
      </w:r>
      <w:r w:rsidR="00401F95">
        <w:rPr>
          <w:rFonts w:ascii="Times New Roman" w:hAnsi="Times New Roman" w:cs="Times New Roman"/>
          <w:sz w:val="24"/>
        </w:rPr>
        <w:t>,</w:t>
      </w:r>
      <w:r w:rsidR="00FC3BE5">
        <w:rPr>
          <w:rFonts w:ascii="Times New Roman" w:hAnsi="Times New Roman" w:cs="Times New Roman"/>
          <w:sz w:val="24"/>
        </w:rPr>
        <w:t xml:space="preserve"> </w:t>
      </w:r>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FC3BE5">
        <w:rPr>
          <w:rFonts w:ascii="Times New Roman" w:hAnsi="Times New Roman" w:cs="Times New Roman"/>
          <w:sz w:val="24"/>
        </w:rPr>
        <w:t xml:space="preserve"> these shortcuts</w:t>
      </w:r>
      <w:r w:rsidR="004A6618">
        <w:rPr>
          <w:rFonts w:ascii="Times New Roman" w:hAnsi="Times New Roman" w:cs="Times New Roman"/>
          <w:sz w:val="24"/>
        </w:rPr>
        <w:t xml:space="preserve">. </w:t>
      </w:r>
    </w:p>
    <w:p w14:paraId="22C84848" w14:textId="56307892" w:rsidR="00B52953" w:rsidRDefault="00B52953"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consider retrospective accessibility as the measure </w:t>
      </w:r>
      <w:r w:rsidR="002D6A4B">
        <w:rPr>
          <w:rFonts w:ascii="Times New Roman" w:hAnsi="Times New Roman" w:cs="Times New Roman"/>
          <w:sz w:val="24"/>
        </w:rPr>
        <w:t xml:space="preserve">that requires </w:t>
      </w:r>
      <w:r>
        <w:rPr>
          <w:rFonts w:ascii="Times New Roman" w:hAnsi="Times New Roman" w:cs="Times New Roman"/>
          <w:sz w:val="24"/>
        </w:rPr>
        <w:t>perfect RTI input</w:t>
      </w:r>
      <w:r w:rsidR="008D65EF">
        <w:rPr>
          <w:rFonts w:ascii="Times New Roman" w:hAnsi="Times New Roman" w:cs="Times New Roman"/>
          <w:sz w:val="24"/>
        </w:rPr>
        <w:t xml:space="preserve"> for user decision-making</w:t>
      </w:r>
      <w:r>
        <w:rPr>
          <w:rFonts w:ascii="Times New Roman" w:hAnsi="Times New Roman" w:cs="Times New Roman"/>
          <w:sz w:val="24"/>
        </w:rPr>
        <w:t>, which can fully foretell the future</w:t>
      </w:r>
      <w:r w:rsidR="00E12944">
        <w:rPr>
          <w:rFonts w:ascii="Times New Roman" w:hAnsi="Times New Roman" w:cs="Times New Roman"/>
          <w:sz w:val="24"/>
        </w:rPr>
        <w:t xml:space="preserve"> states of the network.</w:t>
      </w:r>
      <w:r>
        <w:rPr>
          <w:rFonts w:ascii="Times New Roman" w:hAnsi="Times New Roman" w:cs="Times New Roman"/>
          <w:sz w:val="24"/>
        </w:rPr>
        <w:t xml:space="preserve"> </w:t>
      </w:r>
      <w:r w:rsidR="005E695B">
        <w:rPr>
          <w:rFonts w:ascii="Times New Roman" w:hAnsi="Times New Roman" w:cs="Times New Roman"/>
          <w:sz w:val="24"/>
        </w:rPr>
        <w:t>Conversely, we can consider</w:t>
      </w:r>
      <w:r>
        <w:rPr>
          <w:rFonts w:ascii="Times New Roman" w:hAnsi="Times New Roman" w:cs="Times New Roman"/>
          <w:sz w:val="24"/>
        </w:rPr>
        <w:t xml:space="preserve">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with no RTI input, </w:t>
      </w:r>
      <w:r w:rsidR="00667F16">
        <w:rPr>
          <w:rFonts w:ascii="Times New Roman" w:hAnsi="Times New Roman" w:cs="Times New Roman"/>
          <w:sz w:val="24"/>
        </w:rPr>
        <w:t xml:space="preserve">which </w:t>
      </w:r>
      <w:r w:rsidR="00FB2A8F">
        <w:rPr>
          <w:rFonts w:ascii="Times New Roman" w:hAnsi="Times New Roman" w:cs="Times New Roman"/>
          <w:sz w:val="24"/>
        </w:rPr>
        <w:t>can</w:t>
      </w:r>
      <w:r w:rsidR="000B0D20">
        <w:rPr>
          <w:rFonts w:ascii="Times New Roman" w:hAnsi="Times New Roman" w:cs="Times New Roman"/>
          <w:sz w:val="24"/>
        </w:rPr>
        <w:t xml:space="preserve"> not anticipate future states of the network.</w:t>
      </w:r>
      <w:r>
        <w:rPr>
          <w:rFonts w:ascii="Times New Roman" w:hAnsi="Times New Roman" w:cs="Times New Roman"/>
          <w:sz w:val="24"/>
        </w:rPr>
        <w:t xml:space="preserve"> Therefore, w</w:t>
      </w:r>
      <w:commentRangeStart w:id="91"/>
      <w:commentRangeStart w:id="92"/>
      <w:r>
        <w:rPr>
          <w:rFonts w:ascii="Times New Roman" w:hAnsi="Times New Roman" w:cs="Times New Roman"/>
          <w:sz w:val="24"/>
        </w:rPr>
        <w:t xml:space="preserve">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w:t>
      </w:r>
      <w:commentRangeStart w:id="93"/>
      <w:commentRangeEnd w:id="93"/>
      <w:r w:rsidR="004912A4">
        <w:rPr>
          <w:rStyle w:val="CommentReference"/>
        </w:rPr>
        <w:commentReference w:id="93"/>
      </w:r>
      <w:r>
        <w:rPr>
          <w:rFonts w:ascii="Times New Roman" w:hAnsi="Times New Roman" w:cs="Times New Roman"/>
          <w:sz w:val="24"/>
        </w:rPr>
        <w:t xml:space="preserve">accessibility, respectively. </w:t>
      </w:r>
      <w:commentRangeEnd w:id="91"/>
      <w:r>
        <w:rPr>
          <w:rStyle w:val="CommentReference"/>
        </w:rPr>
        <w:commentReference w:id="91"/>
      </w:r>
      <w:commentRangeEnd w:id="92"/>
      <w:r>
        <w:rPr>
          <w:rStyle w:val="CommentReference"/>
        </w:rPr>
        <w:commentReference w:id="92"/>
      </w:r>
      <w:r>
        <w:rPr>
          <w:rFonts w:ascii="Times New Roman" w:hAnsi="Times New Roman" w:cs="Times New Roman"/>
          <w:sz w:val="24"/>
        </w:rPr>
        <w:t xml:space="preserve">Other accessibility measures with different RTI-based predicting </w:t>
      </w:r>
      <w:r w:rsidR="00BB31BF">
        <w:rPr>
          <w:rFonts w:ascii="Times New Roman" w:hAnsi="Times New Roman" w:cs="Times New Roman"/>
          <w:sz w:val="24"/>
        </w:rPr>
        <w:t xml:space="preserve">schemes </w:t>
      </w:r>
      <w:r>
        <w:rPr>
          <w:rFonts w:ascii="Times New Roman" w:hAnsi="Times New Roman" w:cs="Times New Roman"/>
          <w:sz w:val="24"/>
        </w:rPr>
        <w:t xml:space="preserve">or routing </w:t>
      </w:r>
      <w:r w:rsidR="00BB31BF">
        <w:rPr>
          <w:rFonts w:ascii="Times New Roman" w:hAnsi="Times New Roman" w:cs="Times New Roman"/>
          <w:sz w:val="24"/>
        </w:rPr>
        <w:t xml:space="preserve">algorithms </w:t>
      </w:r>
      <w:r>
        <w:rPr>
          <w:rFonts w:ascii="Times New Roman" w:hAnsi="Times New Roman" w:cs="Times New Roman"/>
          <w:sz w:val="24"/>
        </w:rPr>
        <w:t xml:space="preserve">should </w:t>
      </w:r>
      <w:r w:rsidR="001A29C0">
        <w:rPr>
          <w:rFonts w:ascii="Times New Roman" w:hAnsi="Times New Roman" w:cs="Times New Roman"/>
          <w:sz w:val="24"/>
        </w:rPr>
        <w:t xml:space="preserve">produce STPs that fall </w:t>
      </w:r>
      <w:r>
        <w:rPr>
          <w:rFonts w:ascii="Times New Roman" w:hAnsi="Times New Roman" w:cs="Times New Roman"/>
          <w:sz w:val="24"/>
        </w:rPr>
        <w:t xml:space="preserve">between the two benchmarks. </w:t>
      </w:r>
      <w:commentRangeStart w:id="94"/>
      <w:commentRangeStart w:id="95"/>
      <w:r>
        <w:rPr>
          <w:rFonts w:ascii="Times New Roman" w:hAnsi="Times New Roman" w:cs="Times New Roman"/>
          <w:sz w:val="24"/>
        </w:rPr>
        <w:t xml:space="preserve">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w:t>
      </w:r>
      <w:commentRangeEnd w:id="94"/>
      <w:r w:rsidR="007F67CC">
        <w:rPr>
          <w:rStyle w:val="CommentReference"/>
        </w:rPr>
        <w:commentReference w:id="94"/>
      </w:r>
      <w:commentRangeEnd w:id="95"/>
      <w:r w:rsidR="00B24877">
        <w:rPr>
          <w:rStyle w:val="CommentReference"/>
        </w:rPr>
        <w:commentReference w:id="95"/>
      </w:r>
      <w:r>
        <w:rPr>
          <w:rFonts w:ascii="Times New Roman" w:hAnsi="Times New Roman" w:cs="Times New Roman"/>
          <w:sz w:val="24"/>
        </w:rPr>
        <w:t>. Many other routing algorithms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588DD7CA" w:rsidR="00EE4D06" w:rsidRDefault="00EE4D06"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491FEB" w:rsidRPr="00EE4D06">
        <w:rPr>
          <w:rFonts w:ascii="Times New Roman" w:hAnsi="Times New Roman" w:cs="Times New Roman"/>
          <w:sz w:val="24"/>
        </w:rPr>
        <w:t xml:space="preserve">Figure </w:t>
      </w:r>
      <w:r w:rsidR="00491FEB">
        <w:rPr>
          <w:rFonts w:ascii="Times New Roman" w:hAnsi="Times New Roman" w:cs="Times New Roman"/>
          <w:noProof/>
          <w:sz w:val="24"/>
        </w:rPr>
        <w:t>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38245D">
      <w:pPr>
        <w:keepNext/>
        <w:spacing w:line="240" w:lineRule="auto"/>
        <w:jc w:val="center"/>
      </w:pPr>
      <w:r>
        <w:rPr>
          <w:rFonts w:ascii="Times New Roman" w:hAnsi="Times New Roman" w:cs="Times New Roman"/>
          <w:noProof/>
          <w:sz w:val="24"/>
        </w:rPr>
        <w:lastRenderedPageBreak/>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1AB4B567" w:rsidR="00664640" w:rsidRDefault="00EE4D06" w:rsidP="0038245D">
      <w:pPr>
        <w:spacing w:line="240" w:lineRule="auto"/>
        <w:jc w:val="center"/>
        <w:rPr>
          <w:rFonts w:ascii="Times New Roman" w:hAnsi="Times New Roman" w:cs="Times New Roman"/>
          <w:sz w:val="24"/>
        </w:rPr>
      </w:pPr>
      <w:bookmarkStart w:id="96"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464275">
        <w:rPr>
          <w:rFonts w:ascii="Times New Roman" w:hAnsi="Times New Roman" w:cs="Times New Roman"/>
          <w:noProof/>
          <w:sz w:val="24"/>
        </w:rPr>
        <w:t>2</w:t>
      </w:r>
      <w:r w:rsidRPr="00EE4D06">
        <w:rPr>
          <w:rFonts w:ascii="Times New Roman" w:hAnsi="Times New Roman" w:cs="Times New Roman"/>
          <w:sz w:val="24"/>
        </w:rPr>
        <w:fldChar w:fldCharType="end"/>
      </w:r>
      <w:bookmarkEnd w:id="96"/>
      <w:r w:rsidRPr="00EE4D06">
        <w:rPr>
          <w:rFonts w:ascii="Times New Roman" w:hAnsi="Times New Roman" w:cs="Times New Roman"/>
          <w:sz w:val="24"/>
        </w:rPr>
        <w:t xml:space="preserve">: Possible </w:t>
      </w:r>
      <w:r w:rsidR="000D523C">
        <w:rPr>
          <w:rFonts w:ascii="Times New Roman" w:hAnsi="Times New Roman" w:cs="Times New Roman"/>
          <w:sz w:val="24"/>
        </w:rPr>
        <w:t xml:space="preserve">relationships </w:t>
      </w:r>
      <w:r>
        <w:rPr>
          <w:rFonts w:ascii="Times New Roman" w:hAnsi="Times New Roman" w:cs="Times New Roman"/>
          <w:sz w:val="24"/>
        </w:rPr>
        <w:t xml:space="preserve">among the </w:t>
      </w:r>
      <w:r w:rsidR="00494B03">
        <w:rPr>
          <w:rFonts w:ascii="Times New Roman" w:hAnsi="Times New Roman" w:cs="Times New Roman"/>
          <w:sz w:val="24"/>
        </w:rPr>
        <w:t xml:space="preserve">PPAs in </w:t>
      </w:r>
      <w:r w:rsidR="00E442AA">
        <w:rPr>
          <w:rFonts w:ascii="Times New Roman" w:hAnsi="Times New Roman" w:cs="Times New Roman"/>
          <w:sz w:val="24"/>
        </w:rPr>
        <w:t xml:space="preserve">the </w:t>
      </w:r>
      <w:commentRangeStart w:id="97"/>
      <w:commentRangeStart w:id="98"/>
      <w:r w:rsidRPr="00EE4D06">
        <w:rPr>
          <w:rFonts w:ascii="Times New Roman" w:hAnsi="Times New Roman" w:cs="Times New Roman"/>
          <w:sz w:val="24"/>
        </w:rPr>
        <w:t>three STPs</w:t>
      </w:r>
      <w:commentRangeEnd w:id="97"/>
      <w:r w:rsidR="007321B0">
        <w:rPr>
          <w:rStyle w:val="CommentReference"/>
        </w:rPr>
        <w:commentReference w:id="97"/>
      </w:r>
      <w:commentRangeEnd w:id="98"/>
      <w:r w:rsidR="00494B03">
        <w:rPr>
          <w:rStyle w:val="CommentReference"/>
        </w:rPr>
        <w:commentReference w:id="98"/>
      </w:r>
      <w:r w:rsidRPr="00EE4D06">
        <w:rPr>
          <w:rFonts w:ascii="Times New Roman" w:hAnsi="Times New Roman" w:cs="Times New Roman"/>
          <w:sz w:val="24"/>
        </w:rPr>
        <w:t>.</w:t>
      </w:r>
    </w:p>
    <w:p w14:paraId="5A006147" w14:textId="77777777" w:rsidR="00EE4D06" w:rsidRDefault="00EE4D06" w:rsidP="0038245D">
      <w:pPr>
        <w:spacing w:line="240" w:lineRule="auto"/>
        <w:jc w:val="both"/>
        <w:rPr>
          <w:rFonts w:ascii="Times New Roman" w:hAnsi="Times New Roman" w:cs="Times New Roman"/>
          <w:sz w:val="24"/>
        </w:rPr>
      </w:pPr>
    </w:p>
    <w:p w14:paraId="6BBEE0EA" w14:textId="3C2EE09F" w:rsidR="00664640" w:rsidRPr="009E2D8D" w:rsidRDefault="0066464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B99EC5D" w:rsidR="00CB35DE" w:rsidRPr="002F1441" w:rsidRDefault="002F1441" w:rsidP="002F1441">
      <w:pPr>
        <w:pStyle w:val="CommentText"/>
      </w:pPr>
      <w:r>
        <w:rPr>
          <w:rFonts w:ascii="Times New Roman" w:hAnsi="Times New Roman" w:cs="Times New Roman"/>
          <w:sz w:val="24"/>
        </w:rPr>
        <w:t xml:space="preserve">We define </w:t>
      </w:r>
      <w:r w:rsidRPr="004E6DF2">
        <w:rPr>
          <w:rFonts w:ascii="Times New Roman" w:hAnsi="Times New Roman" w:cs="Times New Roman"/>
          <w:i/>
          <w:iCs/>
          <w:sz w:val="24"/>
        </w:rPr>
        <w:t>accessibility</w:t>
      </w:r>
      <w:r>
        <w:rPr>
          <w:rFonts w:ascii="Times New Roman" w:hAnsi="Times New Roman" w:cs="Times New Roman"/>
          <w:i/>
          <w:iCs/>
          <w:sz w:val="24"/>
        </w:rPr>
        <w:t xml:space="preserve"> unreliability</w:t>
      </w:r>
      <w:r>
        <w:rPr>
          <w:rStyle w:val="CommentReference"/>
        </w:rPr>
        <w:annotationRef/>
      </w:r>
      <w:r>
        <w:rPr>
          <w:rFonts w:ascii="Times New Roman" w:hAnsi="Times New Roman" w:cs="Times New Roman"/>
          <w:i/>
          <w:iCs/>
          <w:sz w:val="24"/>
        </w:rPr>
        <w:t xml:space="preserve"> </w:t>
      </w:r>
      <w:r>
        <w:rPr>
          <w:rFonts w:ascii="Times New Roman" w:hAnsi="Times New Roman" w:cs="Times New Roman"/>
          <w:sz w:val="24"/>
        </w:rPr>
        <w:t>as the difference between expected (scheduled STP and retrospective real-time STP) and the delivered accessibility measures (realizable real-time STP)</w:t>
      </w:r>
      <w:r w:rsidR="007630F9">
        <w:rPr>
          <w:rFonts w:ascii="Times New Roman" w:hAnsi="Times New Roman" w:cs="Times New Roman"/>
          <w:i/>
          <w:iCs/>
          <w:sz w:val="24"/>
        </w:rPr>
        <w:t xml:space="preserve">.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t>
      </w:r>
      <w:r w:rsidR="00233A99">
        <w:rPr>
          <w:rFonts w:ascii="Times New Roman" w:hAnsi="Times New Roman" w:cs="Times New Roman"/>
          <w:sz w:val="24"/>
        </w:rPr>
        <w:t xml:space="preserve">provided in equation </w:t>
      </w:r>
      <w:r>
        <w:rPr>
          <w:rFonts w:ascii="Times New Roman" w:hAnsi="Times New Roman" w:cs="Times New Roman"/>
          <w:sz w:val="24"/>
        </w:rPr>
        <w:fldChar w:fldCharType="begin"/>
      </w:r>
      <w:r>
        <w:rPr>
          <w:rFonts w:ascii="Times New Roman" w:hAnsi="Times New Roman" w:cs="Times New Roman"/>
          <w:sz w:val="24"/>
        </w:rPr>
        <w:instrText xml:space="preserve"> REF _Ref85622338 \h </w:instrText>
      </w:r>
      <w:r>
        <w:rPr>
          <w:rFonts w:ascii="Times New Roman" w:hAnsi="Times New Roman" w:cs="Times New Roman"/>
          <w:sz w:val="24"/>
        </w:rPr>
      </w:r>
      <w:r>
        <w:rPr>
          <w:rFonts w:ascii="Times New Roman" w:hAnsi="Times New Roman" w:cs="Times New Roman"/>
          <w:sz w:val="24"/>
        </w:rPr>
        <w:fldChar w:fldCharType="separate"/>
      </w:r>
      <w:r w:rsidRPr="00DD4874">
        <w:rPr>
          <w:rFonts w:ascii="Times New Roman" w:hAnsi="Times New Roman" w:cs="Times New Roman"/>
          <w:sz w:val="24"/>
        </w:rPr>
        <w:t>(</w:t>
      </w:r>
      <w:r>
        <w:rPr>
          <w:rFonts w:ascii="Times New Roman" w:hAnsi="Times New Roman" w:cs="Times New Roman"/>
          <w:noProof/>
          <w:sz w:val="24"/>
        </w:rPr>
        <w:t>3</w:t>
      </w:r>
      <w:r w:rsidRPr="00DD4874">
        <w:rPr>
          <w:rFonts w:ascii="Times New Roman" w:hAnsi="Times New Roman" w:cs="Times New Roman"/>
          <w:sz w:val="24"/>
        </w:rPr>
        <w:t>)</w:t>
      </w:r>
      <w:r>
        <w:rPr>
          <w:rFonts w:ascii="Times New Roman" w:hAnsi="Times New Roman" w:cs="Times New Roman"/>
          <w:sz w:val="24"/>
        </w:rPr>
        <w:fldChar w:fldCharType="end"/>
      </w:r>
      <w:r w:rsidR="00F80828">
        <w:rPr>
          <w:rFonts w:ascii="Times New Roman" w:hAnsi="Times New Roman" w:cs="Times New Roman"/>
          <w:sz w:val="24"/>
        </w:rPr>
        <w:t xml:space="preser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38245D">
            <w:pPr>
              <w:jc w:val="both"/>
              <w:rPr>
                <w:rFonts w:ascii="Times New Roman" w:hAnsi="Times New Roman" w:cs="Times New Roman"/>
                <w:sz w:val="24"/>
              </w:rPr>
            </w:pPr>
          </w:p>
        </w:tc>
        <w:tc>
          <w:tcPr>
            <w:tcW w:w="7020" w:type="dxa"/>
            <w:vAlign w:val="center"/>
          </w:tcPr>
          <w:p w14:paraId="6950209D" w14:textId="5CD8BA66" w:rsidR="00103829" w:rsidRDefault="0005797B"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w:commentRangeStart w:id="99"/>
                    <w:commentRangeStart w:id="100"/>
                    <m:r>
                      <w:rPr>
                        <w:rFonts w:ascii="Cambria Math" w:hAnsi="Cambria Math" w:cs="Times New Roman"/>
                        <w:sz w:val="24"/>
                      </w:rPr>
                      <m:t>|∀</m:t>
                    </m:r>
                    <w:commentRangeEnd w:id="99"/>
                    <m:r>
                      <m:rPr>
                        <m:sty m:val="p"/>
                      </m:rPr>
                      <w:rPr>
                        <w:rStyle w:val="CommentReference"/>
                      </w:rPr>
                      <w:commentReference w:id="99"/>
                    </m:r>
                    <w:commentRangeEnd w:id="100"/>
                    <m:r>
                      <m:rPr>
                        <m:sty m:val="p"/>
                      </m:rPr>
                      <w:rPr>
                        <w:rStyle w:val="CommentReference"/>
                      </w:rPr>
                      <w:commentReference w:id="100"/>
                    </m:r>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38245D">
            <w:pPr>
              <w:spacing w:after="160"/>
              <w:jc w:val="both"/>
              <w:rPr>
                <w:rFonts w:ascii="Times New Roman" w:hAnsi="Times New Roman" w:cs="Times New Roman"/>
                <w:sz w:val="24"/>
              </w:rPr>
            </w:pPr>
            <w:bookmarkStart w:id="101" w:name="_Ref84149677"/>
            <w:bookmarkStart w:id="102" w:name="_Ref85990524"/>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101"/>
            <w:r w:rsidRPr="00DD4874">
              <w:rPr>
                <w:rFonts w:ascii="Times New Roman" w:hAnsi="Times New Roman" w:cs="Times New Roman"/>
                <w:sz w:val="24"/>
              </w:rPr>
              <w:t>)</w:t>
            </w:r>
            <w:bookmarkEnd w:id="102"/>
          </w:p>
        </w:tc>
      </w:tr>
    </w:tbl>
    <w:p w14:paraId="10550336" w14:textId="7B5C7725" w:rsidR="001A2A45" w:rsidRDefault="00FA01FC" w:rsidP="0038245D">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w:t>
      </w:r>
      <w:r w:rsidR="00A90FEA">
        <w:rPr>
          <w:rFonts w:ascii="Times New Roman" w:hAnsi="Times New Roman" w:cs="Times New Roman"/>
          <w:sz w:val="24"/>
        </w:rPr>
        <w:t>number of accessible stops</w:t>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w:t>
      </w:r>
      <w:r w:rsidR="00A90FEA">
        <w:rPr>
          <w:rFonts w:ascii="Times New Roman" w:hAnsi="Times New Roman" w:cs="Times New Roman"/>
          <w:sz w:val="24"/>
        </w:rPr>
        <w:t>number of accessible stops</w:t>
      </w:r>
      <w:r>
        <w:rPr>
          <w:rFonts w:ascii="Times New Roman" w:hAnsi="Times New Roman" w:cs="Times New Roman"/>
          <w:sz w:val="24"/>
        </w:rPr>
        <w:t>.</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w:t>
      </w:r>
      <w:commentRangeStart w:id="103"/>
      <w:r w:rsidR="009C4339">
        <w:rPr>
          <w:rFonts w:ascii="Times New Roman" w:hAnsi="Times New Roman" w:cs="Times New Roman"/>
          <w:sz w:val="24"/>
        </w:rPr>
        <w:t xml:space="preserve">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t>
      </w:r>
      <w:r w:rsidR="003257F5">
        <w:rPr>
          <w:rFonts w:ascii="Times New Roman" w:hAnsi="Times New Roman" w:cs="Times New Roman"/>
          <w:sz w:val="24"/>
        </w:rPr>
        <w:t xml:space="preserve">to </w:t>
      </w:r>
      <w:r w:rsidR="00681415">
        <w:rPr>
          <w:rFonts w:ascii="Times New Roman" w:hAnsi="Times New Roman" w:cs="Times New Roman"/>
          <w:sz w:val="24"/>
        </w:rPr>
        <w:t xml:space="preserve">users, while </w:t>
      </w:r>
      <w:r w:rsidR="003257F5">
        <w:rPr>
          <w:rFonts w:ascii="Times New Roman" w:hAnsi="Times New Roman" w:cs="Times New Roman"/>
          <w:sz w:val="24"/>
        </w:rPr>
        <w:t xml:space="preserve">the </w:t>
      </w:r>
      <w:r w:rsidR="001D2E9D">
        <w:rPr>
          <w:rFonts w:ascii="Times New Roman" w:hAnsi="Times New Roman" w:cs="Times New Roman"/>
          <w:sz w:val="24"/>
        </w:rPr>
        <w:t>realizable</w:t>
      </w:r>
      <w:r w:rsidR="00681415">
        <w:rPr>
          <w:rFonts w:ascii="Times New Roman" w:hAnsi="Times New Roman" w:cs="Times New Roman"/>
          <w:sz w:val="24"/>
        </w:rPr>
        <w:t xml:space="preserve"> </w:t>
      </w:r>
      <w:r w:rsidR="003257F5">
        <w:rPr>
          <w:rFonts w:ascii="Times New Roman" w:hAnsi="Times New Roman" w:cs="Times New Roman"/>
          <w:sz w:val="24"/>
        </w:rPr>
        <w:t>STP is</w:t>
      </w:r>
      <w:r w:rsidR="00681415">
        <w:rPr>
          <w:rFonts w:ascii="Times New Roman" w:hAnsi="Times New Roman" w:cs="Times New Roman"/>
          <w:sz w:val="24"/>
        </w:rPr>
        <w:t xml:space="preserve"> the actual experience the transit system delivers. The difference between the two </w:t>
      </w:r>
      <w:r w:rsidR="009C4339">
        <w:rPr>
          <w:rFonts w:ascii="Times New Roman" w:hAnsi="Times New Roman" w:cs="Times New Roman"/>
          <w:sz w:val="24"/>
        </w:rPr>
        <w:t>represents the part of accessibility the transit system loses during operation compared with the schedule.</w:t>
      </w:r>
      <w:r w:rsidR="005626DB">
        <w:rPr>
          <w:rFonts w:ascii="Times New Roman" w:hAnsi="Times New Roman" w:cs="Times New Roman"/>
          <w:sz w:val="24"/>
        </w:rPr>
        <w:t xml:space="preserve"> </w:t>
      </w:r>
      <w:commentRangeEnd w:id="103"/>
      <w:r w:rsidR="00160909">
        <w:rPr>
          <w:rStyle w:val="CommentReference"/>
        </w:rPr>
        <w:commentReference w:id="103"/>
      </w:r>
    </w:p>
    <w:p w14:paraId="13F31701" w14:textId="77777777" w:rsidR="009C4339" w:rsidRDefault="009C4339" w:rsidP="0038245D">
      <w:pPr>
        <w:spacing w:line="240" w:lineRule="auto"/>
        <w:jc w:val="both"/>
        <w:rPr>
          <w:rFonts w:ascii="Times New Roman" w:hAnsi="Times New Roman" w:cs="Times New Roman"/>
          <w:sz w:val="24"/>
        </w:rPr>
      </w:pPr>
    </w:p>
    <w:p w14:paraId="424C6326" w14:textId="07847FF3" w:rsidR="006B56EA" w:rsidRDefault="008261D8"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A259E74" w:rsidR="000D7799" w:rsidRDefault="001025DC" w:rsidP="0038245D">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apply the methods above to </w:t>
      </w:r>
      <w:r w:rsidR="00FF6BF2">
        <w:rPr>
          <w:rFonts w:ascii="Times New Roman" w:hAnsi="Times New Roman" w:cs="Times New Roman"/>
          <w:sz w:val="24"/>
        </w:rPr>
        <w:t>empirical schedule and real-time data for the transit network in Columbus, Ohio.</w:t>
      </w:r>
      <w:r w:rsidR="00ED6E71">
        <w:rPr>
          <w:rFonts w:ascii="Times New Roman" w:hAnsi="Times New Roman" w:cs="Times New Roman"/>
          <w:sz w:val="24"/>
        </w:rPr>
        <w:t xml:space="preserve"> We</w:t>
      </w:r>
      <w:r w:rsidR="0007792A">
        <w:rPr>
          <w:rFonts w:ascii="Times New Roman" w:hAnsi="Times New Roman" w:cs="Times New Roman"/>
          <w:sz w:val="24"/>
        </w:rPr>
        <w:t xml:space="preserve"> first discuss the general difference</w:t>
      </w:r>
      <w:r w:rsidR="00ED6E71">
        <w:rPr>
          <w:rFonts w:ascii="Times New Roman" w:hAnsi="Times New Roman" w:cs="Times New Roman"/>
          <w:sz w:val="24"/>
        </w:rPr>
        <w:t>s</w:t>
      </w:r>
      <w:r w:rsidR="0007792A">
        <w:rPr>
          <w:rFonts w:ascii="Times New Roman" w:hAnsi="Times New Roman" w:cs="Times New Roman"/>
          <w:sz w:val="24"/>
        </w:rPr>
        <w:t xml:space="preserve"> between </w:t>
      </w:r>
      <w:r w:rsidR="00106F89">
        <w:rPr>
          <w:rFonts w:ascii="Times New Roman" w:hAnsi="Times New Roman" w:cs="Times New Roman"/>
          <w:sz w:val="24"/>
        </w:rPr>
        <w:t xml:space="preserve">the </w:t>
      </w:r>
      <w:r w:rsidR="0007792A">
        <w:rPr>
          <w:rFonts w:ascii="Times New Roman" w:hAnsi="Times New Roman" w:cs="Times New Roman"/>
          <w:sz w:val="24"/>
        </w:rPr>
        <w:t xml:space="preserve">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w:t>
      </w:r>
      <w:r w:rsidR="00106F89">
        <w:rPr>
          <w:rFonts w:ascii="Times New Roman" w:hAnsi="Times New Roman" w:cs="Times New Roman"/>
          <w:sz w:val="24"/>
        </w:rPr>
        <w:t>s</w:t>
      </w:r>
      <w:r w:rsidR="0007792A">
        <w:rPr>
          <w:rFonts w:ascii="Times New Roman" w:hAnsi="Times New Roman" w:cs="Times New Roman"/>
          <w:sz w:val="24"/>
        </w:rPr>
        <w:t xml:space="preserve">.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38245D">
      <w:pPr>
        <w:spacing w:line="240" w:lineRule="auto"/>
        <w:jc w:val="both"/>
        <w:rPr>
          <w:rFonts w:ascii="Times New Roman" w:hAnsi="Times New Roman" w:cs="Times New Roman"/>
          <w:sz w:val="24"/>
        </w:rPr>
      </w:pPr>
    </w:p>
    <w:p w14:paraId="1C48E181" w14:textId="586A01CB" w:rsidR="000D7799" w:rsidRPr="006B56EA" w:rsidRDefault="000D779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4A73EE9A" w:rsidR="00744174" w:rsidRDefault="000221A0" w:rsidP="00744174">
      <w:pPr>
        <w:spacing w:line="240" w:lineRule="auto"/>
        <w:jc w:val="both"/>
        <w:rPr>
          <w:rFonts w:ascii="Times New Roman" w:hAnsi="Times New Roman" w:cs="Times New Roman"/>
          <w:sz w:val="24"/>
        </w:rPr>
      </w:pPr>
      <w:r>
        <w:rPr>
          <w:rFonts w:ascii="Times New Roman" w:hAnsi="Times New Roman" w:cs="Times New Roman"/>
          <w:sz w:val="24"/>
        </w:rPr>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491FEB" w:rsidRPr="00980274">
        <w:rPr>
          <w:rFonts w:ascii="Times New Roman" w:hAnsi="Times New Roman" w:cs="Times New Roman"/>
          <w:sz w:val="24"/>
        </w:rPr>
        <w:t xml:space="preserve">Figure </w:t>
      </w:r>
      <w:r w:rsidR="00491FEB">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w:t>
      </w:r>
      <w:r w:rsidR="00986811">
        <w:rPr>
          <w:rFonts w:ascii="Times New Roman" w:hAnsi="Times New Roman" w:cs="Times New Roman"/>
          <w:sz w:val="24"/>
        </w:rPr>
        <w:t xml:space="preserve">and </w:t>
      </w:r>
      <w:r w:rsidR="001D2E9D">
        <w:rPr>
          <w:rFonts w:ascii="Times New Roman" w:hAnsi="Times New Roman" w:cs="Times New Roman"/>
          <w:sz w:val="24"/>
        </w:rPr>
        <w:t>realizable</w:t>
      </w:r>
      <w:r w:rsidR="00F55F0B">
        <w:rPr>
          <w:rFonts w:ascii="Times New Roman" w:hAnsi="Times New Roman" w:cs="Times New Roman"/>
          <w:sz w:val="24"/>
        </w:rPr>
        <w:t xml:space="preserve"> </w:t>
      </w:r>
      <w:commentRangeStart w:id="104"/>
      <w:commentRangeStart w:id="105"/>
      <w:commentRangeStart w:id="106"/>
      <w:r w:rsidR="00F55F0B">
        <w:rPr>
          <w:rFonts w:ascii="Times New Roman" w:hAnsi="Times New Roman" w:cs="Times New Roman"/>
          <w:sz w:val="24"/>
        </w:rPr>
        <w:t xml:space="preserve">STPs </w:t>
      </w:r>
      <w:commentRangeEnd w:id="104"/>
      <w:r w:rsidR="00F65D62">
        <w:rPr>
          <w:rStyle w:val="CommentReference"/>
        </w:rPr>
        <w:lastRenderedPageBreak/>
        <w:commentReference w:id="104"/>
      </w:r>
      <w:commentRangeEnd w:id="105"/>
      <w:r w:rsidR="006D7048">
        <w:rPr>
          <w:rStyle w:val="CommentReference"/>
        </w:rPr>
        <w:commentReference w:id="105"/>
      </w:r>
      <w:commentRangeEnd w:id="106"/>
      <w:r w:rsidR="005F6A89">
        <w:rPr>
          <w:rStyle w:val="CommentReference"/>
        </w:rPr>
        <w:commentReference w:id="106"/>
      </w:r>
      <w:r w:rsidR="00F55F0B">
        <w:rPr>
          <w:rFonts w:ascii="Times New Roman" w:hAnsi="Times New Roman" w:cs="Times New Roman"/>
          <w:sz w:val="24"/>
        </w:rPr>
        <w:t xml:space="preserve">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491FEB" w:rsidRPr="00980274">
        <w:rPr>
          <w:rFonts w:ascii="Times New Roman" w:hAnsi="Times New Roman" w:cs="Times New Roman"/>
          <w:sz w:val="24"/>
        </w:rPr>
        <w:t xml:space="preserve">Figure </w:t>
      </w:r>
      <w:r w:rsidR="00491FEB">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491FEB" w:rsidRPr="00980274">
        <w:rPr>
          <w:rFonts w:ascii="Times New Roman" w:hAnsi="Times New Roman" w:cs="Times New Roman"/>
          <w:sz w:val="24"/>
        </w:rPr>
        <w:t xml:space="preserve">Figure </w:t>
      </w:r>
      <w:r w:rsidR="00491FEB">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and retrospective accessibility may be different from each other in terms of their spatial footprint, </w:t>
      </w:r>
      <w:r w:rsidR="004C23D5">
        <w:rPr>
          <w:rFonts w:ascii="Times New Roman" w:hAnsi="Times New Roman" w:cs="Times New Roman"/>
          <w:sz w:val="24"/>
        </w:rPr>
        <w:t xml:space="preserve">but </w:t>
      </w:r>
      <w:r w:rsidR="00744174">
        <w:rPr>
          <w:rFonts w:ascii="Times New Roman" w:hAnsi="Times New Roman" w:cs="Times New Roman"/>
          <w:sz w:val="24"/>
        </w:rPr>
        <w:t xml:space="preserve">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STP. </w:t>
      </w:r>
    </w:p>
    <w:p w14:paraId="4CBCEA85" w14:textId="7B3BD235" w:rsidR="006D7048" w:rsidRPr="006D7048" w:rsidRDefault="008B1AB0" w:rsidP="006D7048">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Pr>
          <w:rFonts w:ascii="Times New Roman" w:hAnsi="Times New Roman" w:cs="Times New Roman"/>
          <w:sz w:val="24"/>
        </w:rPr>
        <w:instrText xml:space="preserve"> \* MERGEFORMAT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001D063A" w:rsidRPr="00053F29">
        <w:rPr>
          <w:rFonts w:ascii="Times New Roman" w:hAnsi="Times New Roman" w:cs="Times New Roman"/>
          <w:sz w:val="24"/>
        </w:rPr>
        <w:t xml:space="preserve">Figure </w:t>
      </w:r>
      <w:r w:rsidR="001D063A">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6D7048" w:rsidRPr="006D7048">
        <w:rPr>
          <w:rFonts w:ascii="Times New Roman" w:hAnsi="Times New Roman" w:cs="Times New Roman"/>
          <w:sz w:val="24"/>
        </w:rPr>
        <w:t>The plot shows the number of accessible stops as a function of the time budget.</w:t>
      </w:r>
      <w:r w:rsidR="006D7048">
        <w:rPr>
          <w:rFonts w:ascii="Times New Roman" w:hAnsi="Times New Roman" w:cs="Times New Roman"/>
          <w:sz w:val="24"/>
        </w:rPr>
        <w:t xml:space="preserve"> </w:t>
      </w:r>
      <w:r w:rsidR="006D7048" w:rsidRPr="006D7048">
        <w:rPr>
          <w:rFonts w:ascii="Times New Roman" w:hAnsi="Times New Roman" w:cs="Times New Roman"/>
          <w:sz w:val="24"/>
        </w:rPr>
        <w:t xml:space="preserve">The plot clearly shows how </w:t>
      </w:r>
      <w:r w:rsidR="006D7048">
        <w:rPr>
          <w:rFonts w:ascii="Times New Roman" w:hAnsi="Times New Roman" w:cs="Times New Roman"/>
          <w:sz w:val="24"/>
        </w:rPr>
        <w:t xml:space="preserve">the realizable measure is consistently smaller and a more conservative estimate of accessibility than the other two. Another notable observation is that the retrospective and schedule measures are similar, and the retrospective measure is sometimes greater and sometimes smaller than the schedule measure.  This phenomenon illustrates that if a user is given perfect real-time information in a way that they can fully predict the future, the user can achieve comparable accessibility to that promised by the schedule and can even exceed it in some cases despite the existence of system delay. However, it is impossible to get perfect predictive real-time information in practice. The similarity of </w:t>
      </w:r>
      <w:r w:rsidR="00380D6E">
        <w:rPr>
          <w:rFonts w:ascii="Times New Roman" w:hAnsi="Times New Roman" w:cs="Times New Roman"/>
          <w:sz w:val="24"/>
        </w:rPr>
        <w:t xml:space="preserve">scheduled and </w:t>
      </w:r>
      <w:r w:rsidR="006D7048">
        <w:rPr>
          <w:rFonts w:ascii="Times New Roman" w:hAnsi="Times New Roman" w:cs="Times New Roman"/>
          <w:sz w:val="24"/>
        </w:rPr>
        <w:t xml:space="preserve">retrospective measures may seem counterintuitive based on the dissimilarity of the two measures in Figure 3, however it should be noted that that </w:t>
      </w:r>
      <w:r w:rsidR="00491FEB">
        <w:rPr>
          <w:rFonts w:ascii="Times New Roman" w:hAnsi="Times New Roman" w:cs="Times New Roman"/>
          <w:sz w:val="24"/>
        </w:rPr>
        <w:t xml:space="preserve">1) </w:t>
      </w:r>
      <w:r w:rsidR="006D7048">
        <w:rPr>
          <w:rFonts w:ascii="Times New Roman" w:hAnsi="Times New Roman" w:cs="Times New Roman"/>
          <w:sz w:val="24"/>
        </w:rPr>
        <w:t>Figure 4 represents the average of the STPs for all stops while Figure 3 shows the STP for only one stop</w:t>
      </w:r>
      <w:r w:rsidR="009E103D">
        <w:rPr>
          <w:rFonts w:ascii="Times New Roman" w:hAnsi="Times New Roman" w:cs="Times New Roman"/>
          <w:sz w:val="24"/>
        </w:rPr>
        <w:t>,</w:t>
      </w:r>
      <w:r w:rsidR="00491FEB">
        <w:rPr>
          <w:rFonts w:ascii="Times New Roman" w:hAnsi="Times New Roman" w:cs="Times New Roman"/>
          <w:sz w:val="24"/>
        </w:rPr>
        <w:t xml:space="preserve"> and</w:t>
      </w:r>
      <w:commentRangeStart w:id="107"/>
      <w:r w:rsidR="00491FEB">
        <w:rPr>
          <w:rFonts w:ascii="Times New Roman" w:hAnsi="Times New Roman" w:cs="Times New Roman"/>
          <w:sz w:val="24"/>
        </w:rPr>
        <w:t xml:space="preserve"> 2) the </w:t>
      </w:r>
      <w:r w:rsidR="009E103D">
        <w:rPr>
          <w:rFonts w:ascii="Times New Roman" w:hAnsi="Times New Roman" w:cs="Times New Roman"/>
          <w:sz w:val="24"/>
        </w:rPr>
        <w:t xml:space="preserve">aggregated </w:t>
      </w:r>
      <w:r w:rsidR="00491FEB">
        <w:rPr>
          <w:rFonts w:ascii="Times New Roman" w:hAnsi="Times New Roman" w:cs="Times New Roman"/>
          <w:sz w:val="24"/>
        </w:rPr>
        <w:t>numbers of accessible stops for the scheduled and retrospective are still indeed similar, despite</w:t>
      </w:r>
      <w:r w:rsidR="00042C4E">
        <w:rPr>
          <w:rFonts w:ascii="Times New Roman" w:hAnsi="Times New Roman" w:cs="Times New Roman"/>
          <w:sz w:val="24"/>
        </w:rPr>
        <w:t xml:space="preserve"> dissimilarity of </w:t>
      </w:r>
      <w:r w:rsidR="005C6556">
        <w:rPr>
          <w:rFonts w:ascii="Times New Roman" w:hAnsi="Times New Roman" w:cs="Times New Roman"/>
          <w:sz w:val="24"/>
        </w:rPr>
        <w:t xml:space="preserve">their </w:t>
      </w:r>
      <w:r w:rsidR="00042C4E">
        <w:rPr>
          <w:rFonts w:ascii="Times New Roman" w:hAnsi="Times New Roman" w:cs="Times New Roman"/>
          <w:sz w:val="24"/>
        </w:rPr>
        <w:t>shapes</w:t>
      </w:r>
      <w:r w:rsidR="006D7048">
        <w:rPr>
          <w:rFonts w:ascii="Times New Roman" w:hAnsi="Times New Roman" w:cs="Times New Roman"/>
          <w:sz w:val="24"/>
        </w:rPr>
        <w:t xml:space="preserve">.  </w:t>
      </w:r>
      <w:commentRangeEnd w:id="107"/>
      <w:r w:rsidR="007A2FBC">
        <w:rPr>
          <w:rStyle w:val="CommentReference"/>
        </w:rPr>
        <w:commentReference w:id="107"/>
      </w:r>
    </w:p>
    <w:p w14:paraId="4E8E8624" w14:textId="77777777" w:rsidR="006D7048" w:rsidRDefault="006D7048" w:rsidP="00121FD4">
      <w:pPr>
        <w:spacing w:line="240" w:lineRule="auto"/>
        <w:ind w:firstLine="720"/>
        <w:jc w:val="both"/>
        <w:rPr>
          <w:rFonts w:ascii="Times New Roman" w:hAnsi="Times New Roman" w:cs="Times New Roman"/>
          <w:sz w:val="24"/>
        </w:rPr>
      </w:pPr>
    </w:p>
    <w:p w14:paraId="3E3295D5" w14:textId="77777777" w:rsidR="009810A1" w:rsidRDefault="009810A1" w:rsidP="0038245D">
      <w:pPr>
        <w:spacing w:line="240" w:lineRule="auto"/>
        <w:ind w:firstLine="720"/>
        <w:jc w:val="both"/>
        <w:rPr>
          <w:rFonts w:ascii="Times New Roman" w:hAnsi="Times New Roman" w:cs="Times New Roman"/>
          <w:sz w:val="24"/>
        </w:rPr>
      </w:pPr>
    </w:p>
    <w:p w14:paraId="62595794" w14:textId="466F39CB" w:rsidR="00980274" w:rsidRPr="009265F6" w:rsidRDefault="009265F6" w:rsidP="0038245D">
      <w:pPr>
        <w:keepNext/>
        <w:spacing w:line="240" w:lineRule="auto"/>
        <w:jc w:val="center"/>
      </w:pPr>
      <w:r>
        <w:rPr>
          <w:noProof/>
        </w:rPr>
        <w:lastRenderedPageBreak/>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7720BB41" w:rsidR="00980274" w:rsidRDefault="00980274" w:rsidP="0038245D">
      <w:pPr>
        <w:spacing w:line="240" w:lineRule="auto"/>
        <w:jc w:val="both"/>
        <w:rPr>
          <w:rFonts w:ascii="Times New Roman" w:hAnsi="Times New Roman" w:cs="Times New Roman"/>
          <w:sz w:val="24"/>
        </w:rPr>
      </w:pPr>
      <w:bookmarkStart w:id="108"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108"/>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the three STPs (bottom right)</w:t>
      </w:r>
      <w:r w:rsidR="00294ECC">
        <w:rPr>
          <w:rFonts w:ascii="Times New Roman" w:hAnsi="Times New Roman" w:cs="Times New Roman"/>
          <w:sz w:val="24"/>
        </w:rPr>
        <w:t>.</w:t>
      </w:r>
    </w:p>
    <w:p w14:paraId="2D0037C2" w14:textId="09445398" w:rsidR="00053F29" w:rsidRDefault="00464275" w:rsidP="0038245D">
      <w:pPr>
        <w:keepNext/>
        <w:spacing w:line="24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60CF1C4C" w:rsidR="00752A58" w:rsidRPr="006B56EA" w:rsidRDefault="00053F29" w:rsidP="0038245D">
      <w:pPr>
        <w:spacing w:line="240" w:lineRule="auto"/>
        <w:jc w:val="center"/>
        <w:rPr>
          <w:rFonts w:ascii="Times New Roman" w:hAnsi="Times New Roman" w:cs="Times New Roman"/>
          <w:sz w:val="24"/>
        </w:rPr>
      </w:pPr>
      <w:bookmarkStart w:id="109"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109"/>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4F507712" w:rsidR="00D00933" w:rsidRDefault="006A3955" w:rsidP="0038245D">
      <w:pPr>
        <w:spacing w:line="240" w:lineRule="auto"/>
        <w:jc w:val="both"/>
        <w:rPr>
          <w:rFonts w:ascii="Times New Roman" w:hAnsi="Times New Roman" w:cs="Times New Roman"/>
          <w:sz w:val="24"/>
        </w:rPr>
      </w:pPr>
      <w:r w:rsidRPr="006A3955">
        <w:rPr>
          <w:rFonts w:ascii="Times New Roman" w:hAnsi="Times New Roman" w:cs="Times New Roman"/>
          <w:b/>
          <w:bCs/>
          <w:sz w:val="24"/>
        </w:rPr>
        <w:t xml:space="preserve">Schedule-based accessibility with respect to the </w:t>
      </w:r>
      <w:r w:rsidR="00753F86">
        <w:rPr>
          <w:rFonts w:ascii="Times New Roman" w:hAnsi="Times New Roman" w:cs="Times New Roman"/>
          <w:b/>
          <w:bCs/>
          <w:sz w:val="24"/>
        </w:rPr>
        <w:t>realizable</w:t>
      </w:r>
      <w:r w:rsidRPr="006A3955">
        <w:rPr>
          <w:rFonts w:ascii="Times New Roman" w:hAnsi="Times New Roman" w:cs="Times New Roman"/>
          <w:b/>
          <w:bCs/>
          <w:sz w:val="24"/>
        </w:rPr>
        <w:t>.</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 xml:space="preserve">the </w:t>
      </w:r>
      <w:r w:rsidR="00753F86">
        <w:rPr>
          <w:rFonts w:ascii="Times New Roman" w:hAnsi="Times New Roman" w:cs="Times New Roman"/>
          <w:sz w:val="24"/>
        </w:rPr>
        <w:t>realizable</w:t>
      </w:r>
      <w:r w:rsidR="00C26869">
        <w:rPr>
          <w:rFonts w:ascii="Times New Roman" w:hAnsi="Times New Roman" w:cs="Times New Roman"/>
          <w:sz w:val="24"/>
        </w:rPr>
        <w:t xml:space="preserve"> accessibility measure as a benchmark (</w:t>
      </w:r>
      <w:r w:rsidR="00D56823">
        <w:rPr>
          <w:rFonts w:ascii="Times New Roman" w:hAnsi="Times New Roman" w:cs="Times New Roman"/>
          <w:sz w:val="24"/>
        </w:rPr>
        <w:t xml:space="preserve">equation </w:t>
      </w:r>
      <w:r w:rsidR="00415040">
        <w:rPr>
          <w:rFonts w:ascii="Times New Roman" w:hAnsi="Times New Roman" w:cs="Times New Roman"/>
          <w:sz w:val="24"/>
        </w:rPr>
        <w:fldChar w:fldCharType="begin"/>
      </w:r>
      <w:r w:rsidR="00415040">
        <w:rPr>
          <w:rFonts w:ascii="Times New Roman" w:hAnsi="Times New Roman" w:cs="Times New Roman"/>
          <w:sz w:val="24"/>
        </w:rPr>
        <w:instrText xml:space="preserve"> REF _Ref85990524 \h </w:instrText>
      </w:r>
      <w:r w:rsidR="00415040">
        <w:rPr>
          <w:rFonts w:ascii="Times New Roman" w:hAnsi="Times New Roman" w:cs="Times New Roman"/>
          <w:sz w:val="24"/>
        </w:rPr>
      </w:r>
      <w:r w:rsidR="00415040">
        <w:rPr>
          <w:rFonts w:ascii="Times New Roman" w:hAnsi="Times New Roman" w:cs="Times New Roman"/>
          <w:sz w:val="24"/>
        </w:rPr>
        <w:fldChar w:fldCharType="separate"/>
      </w:r>
      <w:r w:rsidR="00AC4247" w:rsidRPr="00DD4874">
        <w:rPr>
          <w:rFonts w:ascii="Times New Roman" w:hAnsi="Times New Roman" w:cs="Times New Roman"/>
          <w:sz w:val="24"/>
        </w:rPr>
        <w:t>(</w:t>
      </w:r>
      <w:r w:rsidR="00AC4247">
        <w:rPr>
          <w:rFonts w:ascii="Times New Roman" w:hAnsi="Times New Roman" w:cs="Times New Roman"/>
          <w:noProof/>
          <w:sz w:val="24"/>
        </w:rPr>
        <w:t>4</w:t>
      </w:r>
      <w:r w:rsidR="00AC4247" w:rsidRPr="00DD4874">
        <w:rPr>
          <w:rFonts w:ascii="Times New Roman" w:hAnsi="Times New Roman" w:cs="Times New Roman"/>
          <w:sz w:val="24"/>
        </w:rPr>
        <w:t>)</w:t>
      </w:r>
      <w:r w:rsidR="00415040">
        <w:rPr>
          <w:rFonts w:ascii="Times New Roman" w:hAnsi="Times New Roman" w:cs="Times New Roman"/>
          <w:sz w:val="24"/>
        </w:rPr>
        <w:fldChar w:fldCharType="end"/>
      </w:r>
      <w:r w:rsidR="00D56823">
        <w:rPr>
          <w:rFonts w:ascii="Times New Roman" w:hAnsi="Times New Roman" w:cs="Times New Roman"/>
          <w:sz w:val="24"/>
        </w:rPr>
        <w:t>).</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AC4247" w:rsidRPr="001108B3">
        <w:rPr>
          <w:rFonts w:ascii="Times New Roman" w:hAnsi="Times New Roman" w:cs="Times New Roman"/>
          <w:sz w:val="24"/>
        </w:rPr>
        <w:t xml:space="preserve">Figure </w:t>
      </w:r>
      <w:r w:rsidR="00AC4247">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753F86">
        <w:rPr>
          <w:rFonts w:ascii="Times New Roman" w:hAnsi="Times New Roman" w:cs="Times New Roman"/>
          <w:sz w:val="24"/>
        </w:rPr>
        <w:t>realizable</w:t>
      </w:r>
      <w:r w:rsidR="0093282B">
        <w:rPr>
          <w:rFonts w:ascii="Times New Roman" w:hAnsi="Times New Roman" w:cs="Times New Roman"/>
          <w:sz w:val="24"/>
        </w:rPr>
        <w:t xml:space="preserve">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w:t>
      </w:r>
      <w:del w:id="110" w:author="Porr, Adam" w:date="2021-10-25T15:52:00Z">
        <w:r w:rsidR="006820DB" w:rsidRPr="001108B3" w:rsidDel="00584DCA">
          <w:rPr>
            <w:rFonts w:ascii="Times New Roman" w:hAnsi="Times New Roman" w:cs="Times New Roman"/>
            <w:sz w:val="24"/>
          </w:rPr>
          <w:delText xml:space="preserve">budget </w:delText>
        </w:r>
      </w:del>
      <w:ins w:id="111" w:author="Porr, Adam" w:date="2021-10-25T15:52:00Z">
        <w:r w:rsidR="00584DCA">
          <w:rPr>
            <w:rFonts w:ascii="Times New Roman" w:hAnsi="Times New Roman" w:cs="Times New Roman"/>
            <w:sz w:val="24"/>
          </w:rPr>
          <w:t>budgets</w:t>
        </w:r>
        <w:r w:rsidR="00584DCA" w:rsidRPr="001108B3">
          <w:rPr>
            <w:rFonts w:ascii="Times New Roman" w:hAnsi="Times New Roman" w:cs="Times New Roman"/>
            <w:sz w:val="24"/>
          </w:rPr>
          <w:t xml:space="preserve"> </w:t>
        </w:r>
      </w:ins>
      <w:r w:rsidR="006820DB" w:rsidRPr="001108B3">
        <w:rPr>
          <w:rFonts w:ascii="Times New Roman" w:hAnsi="Times New Roman" w:cs="Times New Roman"/>
          <w:sz w:val="24"/>
        </w:rPr>
        <w:t>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3512F1">
        <w:rPr>
          <w:rFonts w:ascii="Times New Roman" w:hAnsi="Times New Roman" w:cs="Times New Roman"/>
          <w:sz w:val="24"/>
        </w:rPr>
        <w:t xml:space="preserve">origin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w:t>
      </w:r>
      <w:r w:rsidR="008A534F">
        <w:rPr>
          <w:rFonts w:ascii="Times New Roman" w:hAnsi="Times New Roman" w:cs="Times New Roman"/>
          <w:sz w:val="24"/>
        </w:rPr>
        <w:t xml:space="preserve">originating </w:t>
      </w:r>
      <w:r w:rsidR="00FA2201">
        <w:rPr>
          <w:rFonts w:ascii="Times New Roman" w:hAnsi="Times New Roman" w:cs="Times New Roman"/>
          <w:sz w:val="24"/>
        </w:rPr>
        <w:t xml:space="preserve">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38C984AA" w14:textId="07809F5C" w:rsidR="00D56FC8" w:rsidRDefault="00801D2F" w:rsidP="006A3955">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 xml:space="preserve">spreads to </w:t>
      </w:r>
      <w:r w:rsidR="005A2BE3">
        <w:rPr>
          <w:rFonts w:ascii="Times New Roman" w:hAnsi="Times New Roman" w:cs="Times New Roman"/>
          <w:sz w:val="24"/>
        </w:rPr>
        <w:t xml:space="preserve">a </w:t>
      </w:r>
      <w:r w:rsidR="00D00933">
        <w:rPr>
          <w:rFonts w:ascii="Times New Roman" w:hAnsi="Times New Roman" w:cs="Times New Roman"/>
          <w:sz w:val="24"/>
        </w:rPr>
        <w:t>larger area</w:t>
      </w:r>
      <w:r w:rsidR="00EA3C9E">
        <w:rPr>
          <w:rFonts w:ascii="Times New Roman" w:hAnsi="Times New Roman" w:cs="Times New Roman"/>
          <w:sz w:val="24"/>
        </w:rPr>
        <w:t xml:space="preserve"> until </w:t>
      </w:r>
      <w:r w:rsidR="0035194F">
        <w:rPr>
          <w:rFonts w:ascii="Times New Roman" w:hAnsi="Times New Roman" w:cs="Times New Roman"/>
          <w:sz w:val="24"/>
        </w:rPr>
        <w:t xml:space="preserve">it affects </w:t>
      </w:r>
      <w:r w:rsidR="00EA3C9E">
        <w:rPr>
          <w:rFonts w:ascii="Times New Roman" w:hAnsi="Times New Roman" w:cs="Times New Roman"/>
          <w:sz w:val="24"/>
        </w:rPr>
        <w:t>almost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E105D7">
        <w:rPr>
          <w:rFonts w:ascii="Times New Roman" w:hAnsi="Times New Roman" w:cs="Times New Roman"/>
          <w:sz w:val="24"/>
        </w:rPr>
        <w:t xml:space="preserve">. </w:t>
      </w:r>
      <w:r w:rsidR="001C2781">
        <w:rPr>
          <w:rFonts w:ascii="Times New Roman" w:hAnsi="Times New Roman" w:cs="Times New Roman"/>
          <w:sz w:val="24"/>
        </w:rPr>
        <w:t xml:space="preserve">As the </w:t>
      </w:r>
      <w:r w:rsidR="00CD02DA">
        <w:rPr>
          <w:rFonts w:ascii="Times New Roman" w:hAnsi="Times New Roman" w:cs="Times New Roman"/>
          <w:sz w:val="24"/>
        </w:rPr>
        <w:t xml:space="preserve">PPA expands to </w:t>
      </w:r>
      <w:r w:rsidR="001C2781">
        <w:rPr>
          <w:rFonts w:ascii="Times New Roman" w:hAnsi="Times New Roman" w:cs="Times New Roman"/>
          <w:sz w:val="24"/>
        </w:rPr>
        <w:t xml:space="preserve">include </w:t>
      </w:r>
      <w:r w:rsidR="00CD02DA">
        <w:rPr>
          <w:rFonts w:ascii="Times New Roman" w:hAnsi="Times New Roman" w:cs="Times New Roman"/>
          <w:sz w:val="24"/>
        </w:rPr>
        <w:t xml:space="preserve">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 xml:space="preserve">the system has finite number of </w:t>
      </w:r>
      <w:proofErr w:type="gramStart"/>
      <w:r w:rsidR="003A5A90">
        <w:rPr>
          <w:rFonts w:ascii="Times New Roman" w:hAnsi="Times New Roman" w:cs="Times New Roman"/>
          <w:sz w:val="24"/>
        </w:rPr>
        <w:t>bus</w:t>
      </w:r>
      <w:proofErr w:type="gramEnd"/>
      <w:r w:rsidR="003A5A90">
        <w:rPr>
          <w:rFonts w:ascii="Times New Roman" w:hAnsi="Times New Roman" w:cs="Times New Roman"/>
          <w:sz w:val="24"/>
        </w:rPr>
        <w:t xml:space="preserve">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2109F6">
        <w:rPr>
          <w:rFonts w:ascii="Times New Roman" w:hAnsi="Times New Roman" w:cs="Times New Roman"/>
          <w:sz w:val="24"/>
        </w:rPr>
        <w:t xml:space="preserve">Similar phenomena have been </w:t>
      </w:r>
      <w:r w:rsidR="00286AE0">
        <w:rPr>
          <w:rFonts w:ascii="Times New Roman" w:hAnsi="Times New Roman" w:cs="Times New Roman"/>
          <w:sz w:val="24"/>
        </w:rPr>
        <w:t>observed</w:t>
      </w:r>
      <w:r w:rsidR="00B94B4A">
        <w:rPr>
          <w:rFonts w:ascii="Times New Roman" w:hAnsi="Times New Roman" w:cs="Times New Roman"/>
          <w:sz w:val="24"/>
        </w:rPr>
        <w:t xml:space="preserve">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38245D">
      <w:pPr>
        <w:keepNext/>
        <w:spacing w:line="240" w:lineRule="auto"/>
        <w:jc w:val="center"/>
      </w:pPr>
      <w:r>
        <w:rPr>
          <w:rFonts w:ascii="Times New Roman" w:hAnsi="Times New Roman" w:cs="Times New Roman"/>
          <w:noProof/>
          <w:sz w:val="24"/>
        </w:rPr>
        <w:lastRenderedPageBreak/>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62F9E95C" w:rsidR="0085327A" w:rsidRDefault="001108B3" w:rsidP="0038245D">
      <w:pPr>
        <w:spacing w:line="240" w:lineRule="auto"/>
        <w:jc w:val="both"/>
        <w:rPr>
          <w:rFonts w:ascii="Times New Roman" w:hAnsi="Times New Roman" w:cs="Times New Roman"/>
          <w:sz w:val="24"/>
        </w:rPr>
      </w:pPr>
      <w:bookmarkStart w:id="112"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112"/>
      <w:r w:rsidRPr="001108B3">
        <w:rPr>
          <w:rFonts w:ascii="Times New Roman" w:hAnsi="Times New Roman" w:cs="Times New Roman"/>
          <w:sz w:val="24"/>
        </w:rPr>
        <w:t xml:space="preserve">: maps of </w:t>
      </w:r>
      <w:r w:rsidR="00C85D6C">
        <w:rPr>
          <w:rFonts w:ascii="Times New Roman" w:hAnsi="Times New Roman" w:cs="Times New Roman"/>
          <w:sz w:val="24"/>
        </w:rPr>
        <w:t xml:space="preserve">unreliability for </w:t>
      </w:r>
      <w:r w:rsidR="00A57035">
        <w:rPr>
          <w:rFonts w:ascii="Times New Roman" w:hAnsi="Times New Roman" w:cs="Times New Roman"/>
          <w:sz w:val="24"/>
        </w:rPr>
        <w:t>schedule-based accessibility</w:t>
      </w:r>
      <w:r w:rsidR="006561B6">
        <w:rPr>
          <w:rFonts w:ascii="Times New Roman" w:hAnsi="Times New Roman" w:cs="Times New Roman"/>
          <w:sz w:val="24"/>
        </w:rPr>
        <w:t xml:space="preserve"> with 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w:t>
      </w:r>
      <w:del w:id="113" w:author="Porr, Adam" w:date="2021-10-25T15:53:00Z">
        <w:r w:rsidRPr="001108B3" w:rsidDel="001B45F4">
          <w:rPr>
            <w:rFonts w:ascii="Times New Roman" w:hAnsi="Times New Roman" w:cs="Times New Roman"/>
            <w:sz w:val="24"/>
          </w:rPr>
          <w:delText xml:space="preserve">budget </w:delText>
        </w:r>
      </w:del>
      <w:ins w:id="114" w:author="Porr, Adam" w:date="2021-10-25T15:53:00Z">
        <w:r w:rsidR="001B45F4">
          <w:rPr>
            <w:rFonts w:ascii="Times New Roman" w:hAnsi="Times New Roman" w:cs="Times New Roman"/>
            <w:sz w:val="24"/>
          </w:rPr>
          <w:t>budgets</w:t>
        </w:r>
        <w:r w:rsidR="001B45F4" w:rsidRPr="001108B3">
          <w:rPr>
            <w:rFonts w:ascii="Times New Roman" w:hAnsi="Times New Roman" w:cs="Times New Roman"/>
            <w:sz w:val="24"/>
          </w:rPr>
          <w:t xml:space="preserve"> </w:t>
        </w:r>
      </w:ins>
      <w:r w:rsidRPr="001108B3">
        <w:rPr>
          <w:rFonts w:ascii="Times New Roman" w:hAnsi="Times New Roman" w:cs="Times New Roman"/>
          <w:sz w:val="24"/>
        </w:rPr>
        <w:t>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2431D1C0" w:rsidR="00980B5C" w:rsidRPr="00AC4247" w:rsidRDefault="00CF43E8"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AC4247" w:rsidRPr="001108B3">
        <w:rPr>
          <w:rFonts w:ascii="Times New Roman" w:hAnsi="Times New Roman" w:cs="Times New Roman"/>
          <w:sz w:val="24"/>
        </w:rPr>
        <w:t xml:space="preserve">Figure </w:t>
      </w:r>
      <w:r w:rsidR="00AC4247">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8D2675">
        <w:rPr>
          <w:rFonts w:ascii="Times New Roman" w:hAnsi="Times New Roman" w:cs="Times New Roman"/>
          <w:sz w:val="24"/>
        </w:rPr>
        <w:t>depicts</w:t>
      </w:r>
      <w:r w:rsidR="008466FA">
        <w:rPr>
          <w:rFonts w:ascii="Times New Roman" w:hAnsi="Times New Roman" w:cs="Times New Roman"/>
          <w:sz w:val="24"/>
        </w:rPr>
        <w:t xml:space="preserve"> </w:t>
      </w:r>
      <w:r>
        <w:rPr>
          <w:rFonts w:ascii="Times New Roman" w:hAnsi="Times New Roman" w:cs="Times New Roman"/>
          <w:sz w:val="24"/>
        </w:rPr>
        <w:t>the</w:t>
      </w:r>
      <w:r w:rsidR="00DE6D9B">
        <w:rPr>
          <w:rFonts w:ascii="Times New Roman" w:hAnsi="Times New Roman" w:cs="Times New Roman"/>
          <w:sz w:val="24"/>
        </w:rPr>
        <w:t xml:space="preserve"> </w:t>
      </w:r>
      <w:r w:rsidR="008466FA">
        <w:rPr>
          <w:rFonts w:ascii="Times New Roman" w:hAnsi="Times New Roman" w:cs="Times New Roman"/>
          <w:sz w:val="24"/>
        </w:rPr>
        <w:t xml:space="preserve">average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w:t>
      </w:r>
      <w:r w:rsidR="00210D7D">
        <w:rPr>
          <w:rFonts w:ascii="Times New Roman" w:hAnsi="Times New Roman" w:cs="Times New Roman"/>
          <w:sz w:val="24"/>
        </w:rPr>
        <w:t xml:space="preserve"> as a function of</w:t>
      </w:r>
      <w:r w:rsidR="00DE6D9B">
        <w:rPr>
          <w:rFonts w:ascii="Times New Roman" w:hAnsi="Times New Roman" w:cs="Times New Roman"/>
          <w:sz w:val="24"/>
        </w:rPr>
        <w:t xml:space="preserve"> time budget </w:t>
      </w:r>
      <w:r w:rsidR="00210D7D">
        <w:rPr>
          <w:rFonts w:ascii="Times New Roman" w:hAnsi="Times New Roman" w:cs="Times New Roman"/>
          <w:sz w:val="24"/>
        </w:rPr>
        <w:t xml:space="preserve">for </w:t>
      </w:r>
      <w:r w:rsidR="00310EA1">
        <w:rPr>
          <w:rFonts w:ascii="Times New Roman" w:hAnsi="Times New Roman" w:cs="Times New Roman"/>
          <w:sz w:val="24"/>
        </w:rPr>
        <w:t>four classes of stations based on their distance to the city center</w:t>
      </w:r>
      <w:r w:rsidR="005D7841">
        <w:rPr>
          <w:rFonts w:ascii="Times New Roman" w:hAnsi="Times New Roman" w:cs="Times New Roman"/>
          <w:sz w:val="24"/>
        </w:rPr>
        <w:t xml:space="preserve"> (downtown core, and inner, </w:t>
      </w:r>
      <w:proofErr w:type="gramStart"/>
      <w:r w:rsidR="005D7841">
        <w:rPr>
          <w:rFonts w:ascii="Times New Roman" w:hAnsi="Times New Roman" w:cs="Times New Roman"/>
          <w:sz w:val="24"/>
        </w:rPr>
        <w:t>middle</w:t>
      </w:r>
      <w:proofErr w:type="gramEnd"/>
      <w:r w:rsidR="005D7841">
        <w:rPr>
          <w:rFonts w:ascii="Times New Roman" w:hAnsi="Times New Roman" w:cs="Times New Roman"/>
          <w:sz w:val="24"/>
        </w:rPr>
        <w:t xml:space="preserve"> and outer rings) and also the global average</w:t>
      </w:r>
      <w:r w:rsidR="00310EA1">
        <w:rPr>
          <w:rFonts w:ascii="Times New Roman" w:hAnsi="Times New Roman" w:cs="Times New Roman"/>
          <w:sz w:val="24"/>
        </w:rPr>
        <w:t xml:space="preserve">. </w:t>
      </w:r>
      <w:r w:rsidR="008773AA">
        <w:rPr>
          <w:rFonts w:ascii="Times New Roman" w:hAnsi="Times New Roman" w:cs="Times New Roman"/>
          <w:sz w:val="24"/>
        </w:rPr>
        <w:t>The saturation process is evident; a</w:t>
      </w:r>
      <w:r w:rsidR="009B0BA4">
        <w:rPr>
          <w:rFonts w:ascii="Times New Roman" w:hAnsi="Times New Roman" w:cs="Times New Roman"/>
          <w:sz w:val="24"/>
        </w:rPr>
        <w:t>ll curves first increase and reach a peak, then decrease</w:t>
      </w:r>
      <w:r w:rsidR="00135946">
        <w:rPr>
          <w:rFonts w:ascii="Times New Roman" w:hAnsi="Times New Roman" w:cs="Times New Roman"/>
          <w:sz w:val="24"/>
        </w:rPr>
        <w:t xml:space="preserve"> </w:t>
      </w:r>
      <w:r w:rsidR="00367C4B">
        <w:rPr>
          <w:rFonts w:ascii="Times New Roman" w:hAnsi="Times New Roman" w:cs="Times New Roman"/>
          <w:sz w:val="24"/>
        </w:rPr>
        <w:t xml:space="preserve">as the time budget becomes large enough </w:t>
      </w:r>
      <w:r w:rsidR="00D229C1">
        <w:rPr>
          <w:rFonts w:ascii="Times New Roman" w:hAnsi="Times New Roman" w:cs="Times New Roman"/>
          <w:sz w:val="24"/>
        </w:rPr>
        <w:t xml:space="preserve">for schedule-based accessibility </w:t>
      </w:r>
      <w:r w:rsidR="00367C4B">
        <w:rPr>
          <w:rFonts w:ascii="Times New Roman" w:hAnsi="Times New Roman" w:cs="Times New Roman"/>
          <w:sz w:val="24"/>
        </w:rPr>
        <w:t>to include the entire network</w:t>
      </w:r>
      <w:r w:rsidR="009B0BA4">
        <w:rPr>
          <w:rFonts w:ascii="Times New Roman" w:hAnsi="Times New Roman" w:cs="Times New Roman"/>
          <w:sz w:val="24"/>
        </w:rPr>
        <w:t xml:space="preserve">. </w:t>
      </w:r>
      <w:r w:rsidR="004C6580">
        <w:rPr>
          <w:rFonts w:ascii="Times New Roman" w:hAnsi="Times New Roman" w:cs="Times New Roman"/>
          <w:sz w:val="24"/>
        </w:rPr>
        <w:t xml:space="preserve">However, depending on the geographic location of the stop, the time budget </w:t>
      </w:r>
      <w:r w:rsidR="00856D70">
        <w:rPr>
          <w:rFonts w:ascii="Times New Roman" w:hAnsi="Times New Roman" w:cs="Times New Roman"/>
          <w:sz w:val="24"/>
        </w:rPr>
        <w:t>for peak unreliability</w:t>
      </w:r>
      <w:r w:rsidR="004C6580">
        <w:rPr>
          <w:rFonts w:ascii="Times New Roman" w:hAnsi="Times New Roman" w:cs="Times New Roman"/>
          <w:sz w:val="24"/>
        </w:rPr>
        <w:t xml:space="preserve"> will be different: </w:t>
      </w:r>
      <w:r w:rsidR="00D552B5">
        <w:rPr>
          <w:rFonts w:ascii="Times New Roman" w:hAnsi="Times New Roman" w:cs="Times New Roman"/>
          <w:sz w:val="24"/>
        </w:rPr>
        <w:t xml:space="preserve">the time budget </w:t>
      </w:r>
      <w:r w:rsidR="00D31C3B">
        <w:rPr>
          <w:rFonts w:ascii="Times New Roman" w:hAnsi="Times New Roman" w:cs="Times New Roman"/>
          <w:sz w:val="24"/>
        </w:rPr>
        <w:t>where the peak occurs is directly correlated with the distance of the stops from the city center</w:t>
      </w:r>
      <w:r w:rsidR="004B0447">
        <w:rPr>
          <w:rFonts w:ascii="Times New Roman" w:hAnsi="Times New Roman" w:cs="Times New Roman"/>
          <w:sz w:val="24"/>
        </w:rPr>
        <w:t>.</w:t>
      </w:r>
      <w:r w:rsidR="00D31C3B">
        <w:rPr>
          <w:rFonts w:ascii="Times New Roman" w:hAnsi="Times New Roman" w:cs="Times New Roman"/>
          <w:sz w:val="24"/>
        </w:rPr>
        <w:t xml:space="preserve">  This </w:t>
      </w:r>
      <w:r w:rsidR="00CB4CF3">
        <w:rPr>
          <w:rFonts w:ascii="Times New Roman" w:hAnsi="Times New Roman" w:cs="Times New Roman"/>
          <w:sz w:val="24"/>
        </w:rPr>
        <w:t>supports the pattern observed in Figure 5</w:t>
      </w:r>
      <w:r w:rsidR="00E77307">
        <w:rPr>
          <w:rFonts w:ascii="Times New Roman" w:hAnsi="Times New Roman" w:cs="Times New Roman"/>
          <w:sz w:val="24"/>
        </w:rPr>
        <w:t xml:space="preserve"> in which the high </w:t>
      </w:r>
      <w:r w:rsidR="00407C0D">
        <w:rPr>
          <w:rFonts w:ascii="Times New Roman" w:hAnsi="Times New Roman" w:cs="Times New Roman"/>
          <w:sz w:val="24"/>
        </w:rPr>
        <w:t xml:space="preserve">unreliability cluster migrates outward from the city </w:t>
      </w:r>
      <w:r w:rsidR="009B2734">
        <w:rPr>
          <w:rFonts w:ascii="Times New Roman" w:hAnsi="Times New Roman" w:cs="Times New Roman"/>
          <w:sz w:val="24"/>
        </w:rPr>
        <w:lastRenderedPageBreak/>
        <w:t>center as time budget increases.</w:t>
      </w:r>
      <w:r w:rsidR="00CB4CF3">
        <w:rPr>
          <w:rFonts w:ascii="Times New Roman" w:hAnsi="Times New Roman" w:cs="Times New Roman"/>
          <w:sz w:val="24"/>
        </w:rPr>
        <w:t xml:space="preserve"> </w:t>
      </w:r>
      <w:r w:rsidR="00980B5C">
        <w:rPr>
          <w:rFonts w:ascii="Times New Roman" w:hAnsi="Times New Roman" w:cs="Times New Roman"/>
          <w:sz w:val="24"/>
        </w:rPr>
        <w:t xml:space="preserve"> </w:t>
      </w:r>
      <w:r w:rsidR="00980B5C" w:rsidRPr="00AC4247">
        <w:rPr>
          <w:rFonts w:ascii="Times New Roman" w:hAnsi="Times New Roman" w:cs="Times New Roman"/>
          <w:sz w:val="24"/>
        </w:rPr>
        <w:t xml:space="preserve">We speculate </w:t>
      </w:r>
      <w:r w:rsidR="00EA5F84" w:rsidRPr="00AC4247">
        <w:rPr>
          <w:rFonts w:ascii="Times New Roman" w:hAnsi="Times New Roman" w:cs="Times New Roman"/>
          <w:sz w:val="24"/>
        </w:rPr>
        <w:t xml:space="preserve">that </w:t>
      </w:r>
      <w:r w:rsidR="00980B5C" w:rsidRPr="00AC4247">
        <w:rPr>
          <w:rFonts w:ascii="Times New Roman" w:hAnsi="Times New Roman" w:cs="Times New Roman"/>
          <w:sz w:val="24"/>
        </w:rPr>
        <w:t>th</w:t>
      </w:r>
      <w:r w:rsidR="00EA5F84" w:rsidRPr="00AC4247">
        <w:rPr>
          <w:rFonts w:ascii="Times New Roman" w:hAnsi="Times New Roman" w:cs="Times New Roman"/>
          <w:sz w:val="24"/>
        </w:rPr>
        <w:t>is</w:t>
      </w:r>
      <w:r w:rsidR="00980B5C" w:rsidRPr="00AC4247">
        <w:rPr>
          <w:rFonts w:ascii="Times New Roman" w:hAnsi="Times New Roman" w:cs="Times New Roman"/>
          <w:sz w:val="24"/>
        </w:rPr>
        <w:t xml:space="preserve"> phenomenon </w:t>
      </w:r>
      <w:r w:rsidR="00280380" w:rsidRPr="00AC4247">
        <w:rPr>
          <w:rFonts w:ascii="Times New Roman" w:hAnsi="Times New Roman" w:cs="Times New Roman"/>
          <w:sz w:val="24"/>
        </w:rPr>
        <w:t xml:space="preserve">may </w:t>
      </w:r>
      <w:r w:rsidR="00980B5C" w:rsidRPr="00AC4247">
        <w:rPr>
          <w:rFonts w:ascii="Times New Roman" w:hAnsi="Times New Roman" w:cs="Times New Roman"/>
          <w:sz w:val="24"/>
        </w:rPr>
        <w:t>be due to the star-</w:t>
      </w:r>
      <w:r w:rsidR="005722D0" w:rsidRPr="00AC4247">
        <w:rPr>
          <w:rFonts w:ascii="Times New Roman" w:hAnsi="Times New Roman" w:cs="Times New Roman"/>
          <w:sz w:val="24"/>
        </w:rPr>
        <w:t xml:space="preserve">shaped route alignment </w:t>
      </w:r>
      <w:r w:rsidR="00864FE2" w:rsidRPr="00AC4247">
        <w:rPr>
          <w:rFonts w:ascii="Times New Roman" w:hAnsi="Times New Roman" w:cs="Times New Roman"/>
          <w:sz w:val="24"/>
        </w:rPr>
        <w:t xml:space="preserve">and transfer-focus planning strategy </w:t>
      </w:r>
      <w:r w:rsidR="00980B5C" w:rsidRPr="00AC4247">
        <w:rPr>
          <w:rFonts w:ascii="Times New Roman" w:hAnsi="Times New Roman" w:cs="Times New Roman"/>
          <w:sz w:val="24"/>
        </w:rPr>
        <w:t>of the COTA bus system</w:t>
      </w:r>
      <w:r w:rsidR="004E6C04" w:rsidRPr="00AC4247">
        <w:rPr>
          <w:rFonts w:ascii="Times New Roman" w:hAnsi="Times New Roman" w:cs="Times New Roman"/>
          <w:sz w:val="24"/>
        </w:rPr>
        <w:t xml:space="preserve">, </w:t>
      </w:r>
      <w:commentRangeStart w:id="115"/>
      <w:commentRangeStart w:id="116"/>
      <w:r w:rsidR="004E6C04" w:rsidRPr="00AC4247">
        <w:rPr>
          <w:rFonts w:ascii="Times New Roman" w:hAnsi="Times New Roman" w:cs="Times New Roman"/>
          <w:sz w:val="24"/>
        </w:rPr>
        <w:t>since most unreliability comes from time penalty of missing a transfer</w:t>
      </w:r>
      <w:commentRangeEnd w:id="115"/>
      <w:r w:rsidR="00B05CD0" w:rsidRPr="00AC4247">
        <w:rPr>
          <w:rStyle w:val="CommentReference"/>
        </w:rPr>
        <w:commentReference w:id="115"/>
      </w:r>
      <w:commentRangeEnd w:id="116"/>
      <w:r w:rsidR="00160410" w:rsidRPr="00AC4247">
        <w:rPr>
          <w:rStyle w:val="CommentReference"/>
        </w:rPr>
        <w:commentReference w:id="116"/>
      </w:r>
      <w:r w:rsidR="00A243C0" w:rsidRPr="00AC4247">
        <w:rPr>
          <w:rFonts w:ascii="Times New Roman" w:hAnsi="Times New Roman" w:cs="Times New Roman"/>
          <w:sz w:val="24"/>
        </w:rPr>
        <w:t xml:space="preserve"> </w:t>
      </w:r>
      <w:r w:rsidR="00A243C0" w:rsidRPr="00AC4247">
        <w:rPr>
          <w:rFonts w:ascii="Times New Roman" w:hAnsi="Times New Roman" w:cs="Times New Roman"/>
          <w:sz w:val="24"/>
        </w:rPr>
        <w:fldChar w:fldCharType="begin" w:fldLock="1"/>
      </w:r>
      <w:r w:rsidR="00DF27F1" w:rsidRPr="00AC424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id":"ITEM-2","itemData":{"ISSN":"0965-8564","author":[{"dropping-particle":"","family":"Liu","given":"Luyu","non-dropping-particle":"","parse-names":false,"suffix":""},{"dropping-particle":"","family":"Miller","given":"Harvey J","non-dropping-particle":"","parse-names":false,"suffix":""}],"container-title":"Transportation Research Part A: Policy and Practice","id":"ITEM-2","issued":{"date-parts":[["2020"]]},"page":"167-179","publisher":"Elsevier","title":"Does real-time transit information reduce waiting time? An empirical analysis","type":"article-journal","volume":"141"},"uris":["http://www.mendeley.com/documents/?uuid=296dae2e-0a43-4b39-8bc4-e45e1babfe9f"]}],"mendeley":{"formattedCitation":"(Liu &amp; Miller, 2020b, 2020a)","plainTextFormattedCitation":"(Liu &amp; Miller, 2020b, 2020a)","previouslyFormattedCitation":"(Liu &amp; Miller, 2020b, 2020a)"},"properties":{"noteIndex":0},"schema":"https://github.com/citation-style-language/schema/raw/master/csl-citation.json"}</w:instrText>
      </w:r>
      <w:r w:rsidR="00A243C0" w:rsidRPr="00AC4247">
        <w:rPr>
          <w:rFonts w:ascii="Times New Roman" w:hAnsi="Times New Roman" w:cs="Times New Roman"/>
          <w:sz w:val="24"/>
        </w:rPr>
        <w:fldChar w:fldCharType="separate"/>
      </w:r>
      <w:r w:rsidR="00C16394" w:rsidRPr="00AC4247">
        <w:rPr>
          <w:rFonts w:ascii="Times New Roman" w:hAnsi="Times New Roman" w:cs="Times New Roman"/>
          <w:noProof/>
          <w:sz w:val="24"/>
        </w:rPr>
        <w:t>(Liu &amp; Miller, 2020b, 2020a)</w:t>
      </w:r>
      <w:r w:rsidR="00A243C0" w:rsidRPr="00AC4247">
        <w:rPr>
          <w:rFonts w:ascii="Times New Roman" w:hAnsi="Times New Roman" w:cs="Times New Roman"/>
          <w:sz w:val="24"/>
        </w:rPr>
        <w:fldChar w:fldCharType="end"/>
      </w:r>
      <w:r w:rsidR="00A243C0" w:rsidRPr="00AC4247">
        <w:rPr>
          <w:rFonts w:ascii="Times New Roman" w:hAnsi="Times New Roman" w:cs="Times New Roman"/>
          <w:sz w:val="24"/>
        </w:rPr>
        <w:t>.</w:t>
      </w:r>
      <w:r w:rsidR="00DC0B3F" w:rsidRPr="00AC4247">
        <w:rPr>
          <w:rFonts w:ascii="Times New Roman" w:hAnsi="Times New Roman" w:cs="Times New Roman"/>
          <w:sz w:val="24"/>
        </w:rPr>
        <w:t xml:space="preserve"> Moreover, </w:t>
      </w:r>
      <w:commentRangeStart w:id="117"/>
      <w:commentRangeStart w:id="118"/>
      <w:r w:rsidR="00FE0271" w:rsidRPr="00AC4247">
        <w:rPr>
          <w:rFonts w:ascii="Times New Roman" w:hAnsi="Times New Roman" w:cs="Times New Roman"/>
          <w:sz w:val="24"/>
        </w:rPr>
        <w:t xml:space="preserve">as longer trips </w:t>
      </w:r>
      <w:r w:rsidR="009E6727" w:rsidRPr="00AC4247">
        <w:rPr>
          <w:rFonts w:ascii="Times New Roman" w:hAnsi="Times New Roman" w:cs="Times New Roman"/>
          <w:sz w:val="24"/>
        </w:rPr>
        <w:t>require</w:t>
      </w:r>
      <w:r w:rsidR="00FE0271" w:rsidRPr="00AC4247">
        <w:rPr>
          <w:rFonts w:ascii="Times New Roman" w:hAnsi="Times New Roman" w:cs="Times New Roman"/>
          <w:sz w:val="24"/>
        </w:rPr>
        <w:t xml:space="preserve"> more than </w:t>
      </w:r>
      <w:r w:rsidR="00D0750A" w:rsidRPr="00AC4247">
        <w:rPr>
          <w:rFonts w:ascii="Times New Roman" w:hAnsi="Times New Roman" w:cs="Times New Roman"/>
          <w:sz w:val="24"/>
        </w:rPr>
        <w:t>one</w:t>
      </w:r>
      <w:r w:rsidR="00FE0271" w:rsidRPr="00AC4247">
        <w:rPr>
          <w:rFonts w:ascii="Times New Roman" w:hAnsi="Times New Roman" w:cs="Times New Roman"/>
          <w:sz w:val="24"/>
        </w:rPr>
        <w:t xml:space="preserve"> transfer</w:t>
      </w:r>
      <w:commentRangeEnd w:id="117"/>
      <w:r w:rsidR="00DC0B3F" w:rsidRPr="00AC4247">
        <w:rPr>
          <w:rStyle w:val="CommentReference"/>
        </w:rPr>
        <w:commentReference w:id="117"/>
      </w:r>
      <w:commentRangeEnd w:id="118"/>
      <w:r w:rsidR="00C16394" w:rsidRPr="00AC4247">
        <w:rPr>
          <w:rStyle w:val="CommentReference"/>
        </w:rPr>
        <w:commentReference w:id="118"/>
      </w:r>
      <w:r w:rsidR="00FE0271" w:rsidRPr="00AC4247">
        <w:rPr>
          <w:rFonts w:ascii="Times New Roman" w:hAnsi="Times New Roman" w:cs="Times New Roman"/>
          <w:sz w:val="24"/>
        </w:rPr>
        <w:t xml:space="preserve">, the </w:t>
      </w:r>
      <w:r w:rsidR="009E6727" w:rsidRPr="00AC4247">
        <w:rPr>
          <w:rFonts w:ascii="Times New Roman" w:hAnsi="Times New Roman" w:cs="Times New Roman"/>
          <w:sz w:val="24"/>
        </w:rPr>
        <w:t xml:space="preserve">total </w:t>
      </w:r>
      <w:r w:rsidR="00A50D73" w:rsidRPr="00AC4247">
        <w:rPr>
          <w:rFonts w:ascii="Times New Roman" w:hAnsi="Times New Roman" w:cs="Times New Roman"/>
          <w:sz w:val="24"/>
        </w:rPr>
        <w:t xml:space="preserve">transfer </w:t>
      </w:r>
      <w:r w:rsidR="00FE0271" w:rsidRPr="00AC4247">
        <w:rPr>
          <w:rFonts w:ascii="Times New Roman" w:hAnsi="Times New Roman" w:cs="Times New Roman"/>
          <w:sz w:val="24"/>
        </w:rPr>
        <w:t xml:space="preserve">time penalty will be larger due to </w:t>
      </w:r>
      <w:r w:rsidR="00D0750A" w:rsidRPr="00AC4247">
        <w:rPr>
          <w:rFonts w:ascii="Times New Roman" w:hAnsi="Times New Roman" w:cs="Times New Roman"/>
          <w:sz w:val="24"/>
        </w:rPr>
        <w:t xml:space="preserve">a </w:t>
      </w:r>
      <w:r w:rsidR="00FE0271" w:rsidRPr="00AC4247">
        <w:rPr>
          <w:rFonts w:ascii="Times New Roman" w:hAnsi="Times New Roman" w:cs="Times New Roman"/>
          <w:sz w:val="24"/>
        </w:rPr>
        <w:t xml:space="preserve">chain </w:t>
      </w:r>
      <w:r w:rsidR="00841BD4" w:rsidRPr="00AC4247">
        <w:rPr>
          <w:rFonts w:ascii="Times New Roman" w:hAnsi="Times New Roman" w:cs="Times New Roman"/>
          <w:sz w:val="24"/>
        </w:rPr>
        <w:t>reaction</w:t>
      </w:r>
      <w:r w:rsidR="00D0750A" w:rsidRPr="00AC4247">
        <w:rPr>
          <w:rFonts w:ascii="Times New Roman" w:hAnsi="Times New Roman" w:cs="Times New Roman"/>
          <w:sz w:val="24"/>
        </w:rPr>
        <w:t xml:space="preserve"> effect</w:t>
      </w:r>
      <w:r w:rsidR="00980B5C" w:rsidRPr="00AC4247">
        <w:rPr>
          <w:rFonts w:ascii="Times New Roman" w:hAnsi="Times New Roman" w:cs="Times New Roman"/>
          <w:sz w:val="24"/>
        </w:rPr>
        <w:t xml:space="preserve">. </w:t>
      </w:r>
    </w:p>
    <w:p w14:paraId="4BC701A9" w14:textId="4B32E308" w:rsidR="001108B3" w:rsidRDefault="000B0CB6" w:rsidP="0038245D">
      <w:pPr>
        <w:keepNext/>
        <w:spacing w:line="24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5C310549" w:rsidR="00C864C0" w:rsidRDefault="001108B3" w:rsidP="0038245D">
      <w:pPr>
        <w:spacing w:line="240" w:lineRule="auto"/>
        <w:jc w:val="both"/>
        <w:rPr>
          <w:rFonts w:ascii="Times New Roman" w:hAnsi="Times New Roman" w:cs="Times New Roman"/>
          <w:sz w:val="24"/>
        </w:rPr>
      </w:pPr>
      <w:bookmarkStart w:id="119"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119"/>
      <w:r w:rsidRPr="001108B3">
        <w:rPr>
          <w:rFonts w:ascii="Times New Roman" w:hAnsi="Times New Roman" w:cs="Times New Roman"/>
          <w:sz w:val="24"/>
        </w:rPr>
        <w:t xml:space="preserve">: </w:t>
      </w:r>
      <w:r w:rsidR="00E42509">
        <w:rPr>
          <w:rFonts w:ascii="Times New Roman" w:hAnsi="Times New Roman" w:cs="Times New Roman"/>
          <w:sz w:val="24"/>
        </w:rPr>
        <w:t>schedule-base</w:t>
      </w:r>
      <w:r w:rsidR="00176FCD">
        <w:rPr>
          <w:rFonts w:ascii="Times New Roman" w:hAnsi="Times New Roman" w:cs="Times New Roman"/>
          <w:sz w:val="24"/>
        </w:rPr>
        <w:t>d</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171033AC" w:rsidR="005506E9" w:rsidRDefault="005506E9" w:rsidP="00B26012">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sidR="00931B49">
        <w:rPr>
          <w:rFonts w:ascii="Times New Roman" w:hAnsi="Times New Roman" w:cs="Times New Roman"/>
          <w:sz w:val="24"/>
        </w:rPr>
        <w:t>are</w:t>
      </w:r>
      <w:r w:rsidR="00115C73">
        <w:rPr>
          <w:rFonts w:ascii="Times New Roman" w:hAnsi="Times New Roman" w:cs="Times New Roman"/>
          <w:sz w:val="24"/>
        </w:rPr>
        <w:t xml:space="preserve"> seemingly</w:t>
      </w:r>
      <w:r>
        <w:rPr>
          <w:rFonts w:ascii="Times New Roman" w:hAnsi="Times New Roman" w:cs="Times New Roman"/>
          <w:sz w:val="24"/>
        </w:rPr>
        <w:t xml:space="preserve"> 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opportunities approach to measure accessibility. </w:t>
      </w:r>
      <w:r w:rsidR="00670488">
        <w:rPr>
          <w:rFonts w:ascii="Times New Roman" w:hAnsi="Times New Roman" w:cs="Times New Roman"/>
          <w:sz w:val="24"/>
        </w:rPr>
        <w:t xml:space="preserve">There are several explanations for this </w:t>
      </w:r>
      <w:r w:rsidR="00804C3E">
        <w:rPr>
          <w:rFonts w:ascii="Times New Roman" w:hAnsi="Times New Roman" w:cs="Times New Roman"/>
          <w:sz w:val="24"/>
        </w:rPr>
        <w:t>contradiction</w:t>
      </w:r>
      <w:r>
        <w:rPr>
          <w:rFonts w:ascii="Times New Roman" w:hAnsi="Times New Roman" w:cs="Times New Roman"/>
          <w:sz w:val="24"/>
        </w:rPr>
        <w:t xml:space="preserve">: </w:t>
      </w:r>
      <w:r w:rsidR="003C7065">
        <w:rPr>
          <w:rFonts w:ascii="Times New Roman" w:hAnsi="Times New Roman" w:cs="Times New Roman"/>
          <w:sz w:val="24"/>
        </w:rPr>
        <w:t xml:space="preserve">1) the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w:t>
      </w:r>
      <w:r w:rsidR="0082245B">
        <w:rPr>
          <w:rFonts w:ascii="Times New Roman" w:hAnsi="Times New Roman" w:cs="Times New Roman"/>
          <w:sz w:val="24"/>
        </w:rPr>
        <w:t xml:space="preserve">measure </w:t>
      </w:r>
      <w:r w:rsidR="003C7065">
        <w:rPr>
          <w:rFonts w:ascii="Times New Roman" w:hAnsi="Times New Roman" w:cs="Times New Roman"/>
          <w:sz w:val="24"/>
        </w:rPr>
        <w:t>is essentially a different measure from the retrospective accessibility</w:t>
      </w:r>
      <w:r w:rsidR="00C04BBA">
        <w:rPr>
          <w:rFonts w:ascii="Times New Roman" w:hAnsi="Times New Roman" w:cs="Times New Roman"/>
          <w:sz w:val="24"/>
        </w:rPr>
        <w:t xml:space="preserve"> </w:t>
      </w:r>
      <w:r w:rsidR="00804C3E">
        <w:rPr>
          <w:rFonts w:ascii="Times New Roman" w:hAnsi="Times New Roman" w:cs="Times New Roman"/>
          <w:sz w:val="24"/>
        </w:rPr>
        <w:t xml:space="preserve">used </w:t>
      </w:r>
      <w:r w:rsidR="0082245B">
        <w:rPr>
          <w:rFonts w:ascii="Times New Roman" w:hAnsi="Times New Roman" w:cs="Times New Roman"/>
          <w:sz w:val="24"/>
        </w:rPr>
        <w:t xml:space="preserve">in those </w:t>
      </w:r>
      <w:r w:rsidR="0057147F">
        <w:rPr>
          <w:rFonts w:ascii="Times New Roman" w:hAnsi="Times New Roman" w:cs="Times New Roman"/>
          <w:sz w:val="24"/>
        </w:rPr>
        <w:t>studies</w:t>
      </w:r>
      <w:r w:rsidR="006421C1">
        <w:rPr>
          <w:rFonts w:ascii="Times New Roman" w:hAnsi="Times New Roman" w:cs="Times New Roman"/>
          <w:sz w:val="24"/>
        </w:rPr>
        <w:t xml:space="preserve">; </w:t>
      </w:r>
      <w:r w:rsidR="00B52DD8">
        <w:rPr>
          <w:rFonts w:ascii="Times New Roman" w:hAnsi="Times New Roman" w:cs="Times New Roman"/>
          <w:sz w:val="24"/>
        </w:rPr>
        <w:t xml:space="preserve">2) </w:t>
      </w:r>
      <w:commentRangeStart w:id="120"/>
      <w:commentRangeStart w:id="121"/>
      <w:r w:rsidR="0057147F">
        <w:rPr>
          <w:rFonts w:ascii="Times New Roman" w:hAnsi="Times New Roman" w:cs="Times New Roman"/>
          <w:sz w:val="24"/>
        </w:rPr>
        <w:t>we use a different routing algorithm</w:t>
      </w:r>
      <w:commentRangeEnd w:id="120"/>
      <w:r w:rsidR="00991BC5">
        <w:rPr>
          <w:rStyle w:val="CommentReference"/>
        </w:rPr>
        <w:commentReference w:id="120"/>
      </w:r>
      <w:commentRangeEnd w:id="121"/>
      <w:r w:rsidR="00C16394">
        <w:rPr>
          <w:rStyle w:val="CommentReference"/>
        </w:rPr>
        <w:commentReference w:id="121"/>
      </w:r>
      <w:r w:rsidR="003C7065">
        <w:rPr>
          <w:rFonts w:ascii="Times New Roman" w:hAnsi="Times New Roman" w:cs="Times New Roman"/>
          <w:sz w:val="24"/>
        </w:rPr>
        <w:t xml:space="preserve">; </w:t>
      </w:r>
      <w:r w:rsidR="006421C1">
        <w:rPr>
          <w:rFonts w:ascii="Times New Roman" w:hAnsi="Times New Roman" w:cs="Times New Roman"/>
          <w:sz w:val="24"/>
        </w:rPr>
        <w:t>3</w:t>
      </w:r>
      <w:r w:rsidR="005225F1">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36360F">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A44234">
        <w:rPr>
          <w:rFonts w:ascii="Times New Roman" w:hAnsi="Times New Roman" w:cs="Times New Roman"/>
          <w:sz w:val="24"/>
        </w:rPr>
        <w:t>observed that</w:t>
      </w:r>
      <w:r w:rsidR="00D3347B">
        <w:rPr>
          <w:rFonts w:ascii="Times New Roman" w:hAnsi="Times New Roman" w:cs="Times New Roman"/>
          <w:sz w:val="24"/>
        </w:rPr>
        <w:t xml:space="preserve"> </w:t>
      </w:r>
      <w:r w:rsidR="001C2EB4">
        <w:rPr>
          <w:rFonts w:ascii="Times New Roman" w:hAnsi="Times New Roman" w:cs="Times New Roman"/>
          <w:sz w:val="24"/>
        </w:rPr>
        <w:t xml:space="preserve">their </w:t>
      </w:r>
      <w:r w:rsidR="00D3347B">
        <w:rPr>
          <w:rFonts w:ascii="Times New Roman" w:hAnsi="Times New Roman" w:cs="Times New Roman"/>
          <w:sz w:val="24"/>
        </w:rPr>
        <w:t>retrospective measure</w:t>
      </w:r>
      <w:r w:rsidR="001C2EB4">
        <w:rPr>
          <w:rFonts w:ascii="Times New Roman" w:hAnsi="Times New Roman" w:cs="Times New Roman"/>
          <w:sz w:val="24"/>
        </w:rPr>
        <w:t xml:space="preserve"> was similar to schedule-based accessibility on average</w:t>
      </w:r>
      <w:r w:rsidR="00173BFD">
        <w:rPr>
          <w:rFonts w:ascii="Times New Roman" w:hAnsi="Times New Roman" w:cs="Times New Roman"/>
          <w:sz w:val="24"/>
        </w:rPr>
        <w:t>, which is consistent with our findings</w:t>
      </w:r>
      <w:r w:rsidR="004F350C">
        <w:rPr>
          <w:rFonts w:ascii="Times New Roman" w:hAnsi="Times New Roman" w:cs="Times New Roman"/>
          <w:sz w:val="24"/>
        </w:rPr>
        <w:t>;</w:t>
      </w:r>
      <w:r w:rsidR="00A44234">
        <w:rPr>
          <w:rFonts w:ascii="Times New Roman" w:hAnsi="Times New Roman" w:cs="Times New Roman"/>
          <w:sz w:val="24"/>
        </w:rPr>
        <w:t xml:space="preserve"> </w:t>
      </w:r>
      <w:commentRangeStart w:id="122"/>
      <w:commentRangeStart w:id="123"/>
      <w:commentRangeEnd w:id="122"/>
      <w:r w:rsidR="004F350C">
        <w:rPr>
          <w:rStyle w:val="CommentReference"/>
        </w:rPr>
        <w:commentReference w:id="122"/>
      </w:r>
      <w:commentRangeEnd w:id="123"/>
      <w:r w:rsidR="00C16394">
        <w:rPr>
          <w:rStyle w:val="CommentReference"/>
        </w:rPr>
        <w:commentReference w:id="123"/>
      </w:r>
      <w:r w:rsidR="005225F1">
        <w:rPr>
          <w:rFonts w:ascii="Times New Roman" w:hAnsi="Times New Roman" w:cs="Times New Roman"/>
          <w:sz w:val="24"/>
        </w:rPr>
        <w:t xml:space="preserve"> </w:t>
      </w:r>
      <w:r w:rsidR="00991BC5">
        <w:rPr>
          <w:rFonts w:ascii="Times New Roman" w:hAnsi="Times New Roman" w:cs="Times New Roman"/>
          <w:sz w:val="24"/>
        </w:rPr>
        <w:t>4</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 xml:space="preserve">time budget </w:t>
      </w:r>
      <w:r w:rsidR="000D6652">
        <w:rPr>
          <w:rFonts w:ascii="Times New Roman" w:hAnsi="Times New Roman" w:cs="Times New Roman"/>
          <w:sz w:val="24"/>
        </w:rPr>
        <w:t>(</w:t>
      </w:r>
      <w:r w:rsidR="00B94B4A">
        <w:rPr>
          <w:rFonts w:ascii="Times New Roman" w:hAnsi="Times New Roman" w:cs="Times New Roman"/>
          <w:sz w:val="24"/>
        </w:rPr>
        <w:t>cumulative parameter</w:t>
      </w:r>
      <w:r w:rsidR="000D6652">
        <w:rPr>
          <w:rFonts w:ascii="Times New Roman" w:hAnsi="Times New Roman" w:cs="Times New Roman"/>
          <w:sz w:val="24"/>
        </w:rPr>
        <w:t>)</w:t>
      </w:r>
      <w:r w:rsidR="00A52A68">
        <w:rPr>
          <w:rFonts w:ascii="Times New Roman" w:hAnsi="Times New Roman" w:cs="Times New Roman"/>
          <w:sz w:val="24"/>
        </w:rPr>
        <w:t xml:space="preserve"> for geographic visualization</w:t>
      </w:r>
      <w:r w:rsidR="002D67F4">
        <w:rPr>
          <w:rFonts w:ascii="Times New Roman" w:hAnsi="Times New Roman" w:cs="Times New Roman"/>
          <w:sz w:val="24"/>
        </w:rPr>
        <w:t>s</w:t>
      </w:r>
      <w:r w:rsidR="00B94B4A">
        <w:rPr>
          <w:rFonts w:ascii="Times New Roman" w:hAnsi="Times New Roman" w:cs="Times New Roman"/>
          <w:sz w:val="24"/>
        </w:rPr>
        <w:t xml:space="preserve">, while we present results with multiple time budgets. In fact, the </w:t>
      </w:r>
      <w:r w:rsidR="00B17BD3">
        <w:rPr>
          <w:rFonts w:ascii="Times New Roman" w:hAnsi="Times New Roman" w:cs="Times New Roman"/>
          <w:sz w:val="24"/>
        </w:rPr>
        <w:t xml:space="preserve">unreliability </w:t>
      </w:r>
      <w:r w:rsidR="00B94B4A">
        <w:rPr>
          <w:rFonts w:ascii="Times New Roman" w:hAnsi="Times New Roman" w:cs="Times New Roman"/>
          <w:sz w:val="24"/>
        </w:rPr>
        <w:t xml:space="preserve">pattern </w:t>
      </w:r>
      <w:r w:rsidR="00B17BD3">
        <w:rPr>
          <w:rFonts w:ascii="Times New Roman" w:hAnsi="Times New Roman" w:cs="Times New Roman"/>
          <w:sz w:val="24"/>
        </w:rPr>
        <w:t>for the 90-minute time budget</w:t>
      </w:r>
      <w:r w:rsidR="00B94B4A">
        <w:rPr>
          <w:rFonts w:ascii="Times New Roman" w:hAnsi="Times New Roman" w:cs="Times New Roman"/>
          <w:sz w:val="24"/>
        </w:rPr>
        <w:t xml:space="preserve">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C16394">
        <w:rPr>
          <w:rFonts w:ascii="Times New Roman" w:hAnsi="Times New Roman" w:cs="Times New Roman"/>
          <w:sz w:val="24"/>
        </w:rPr>
        <w:t xml:space="preserve">, </w:t>
      </w:r>
      <w:r w:rsidR="003C3016">
        <w:rPr>
          <w:rFonts w:ascii="Times New Roman" w:hAnsi="Times New Roman" w:cs="Times New Roman"/>
          <w:sz w:val="24"/>
        </w:rPr>
        <w:t>which</w:t>
      </w:r>
      <w:r w:rsidR="00B94B4A">
        <w:rPr>
          <w:rFonts w:ascii="Times New Roman" w:hAnsi="Times New Roman" w:cs="Times New Roman"/>
          <w:sz w:val="24"/>
        </w:rPr>
        <w:t xml:space="preserve"> suggests the existence of saturation in those system</w:t>
      </w:r>
      <w:r w:rsidR="003C7065">
        <w:rPr>
          <w:rFonts w:ascii="Times New Roman" w:hAnsi="Times New Roman" w:cs="Times New Roman"/>
          <w:sz w:val="24"/>
        </w:rPr>
        <w:t>s</w:t>
      </w:r>
      <w:r w:rsidR="00171599">
        <w:rPr>
          <w:rFonts w:ascii="Times New Roman" w:hAnsi="Times New Roman" w:cs="Times New Roman"/>
          <w:sz w:val="24"/>
        </w:rPr>
        <w:t>;</w:t>
      </w:r>
      <w:r w:rsidR="003C7065">
        <w:rPr>
          <w:rFonts w:ascii="Times New Roman" w:hAnsi="Times New Roman" w:cs="Times New Roman"/>
          <w:sz w:val="24"/>
        </w:rPr>
        <w:t xml:space="preserve"> </w:t>
      </w:r>
      <w:r w:rsidR="009E3B5F">
        <w:rPr>
          <w:rFonts w:ascii="Times New Roman" w:hAnsi="Times New Roman" w:cs="Times New Roman"/>
          <w:sz w:val="24"/>
        </w:rPr>
        <w:t>5</w:t>
      </w:r>
      <w:r>
        <w:rPr>
          <w:rFonts w:ascii="Times New Roman" w:hAnsi="Times New Roman" w:cs="Times New Roman"/>
          <w:sz w:val="24"/>
        </w:rPr>
        <w:t xml:space="preserve">) </w:t>
      </w:r>
      <w:r w:rsidR="009E3B5F">
        <w:rPr>
          <w:rFonts w:ascii="Times New Roman" w:hAnsi="Times New Roman" w:cs="Times New Roman"/>
          <w:sz w:val="24"/>
        </w:rPr>
        <w:t xml:space="preserve">The </w:t>
      </w:r>
      <w:r w:rsidR="00B94B4A">
        <w:rPr>
          <w:rFonts w:ascii="Times New Roman" w:hAnsi="Times New Roman" w:cs="Times New Roman"/>
          <w:sz w:val="24"/>
        </w:rPr>
        <w:t xml:space="preserve">COTA system </w:t>
      </w:r>
      <w:commentRangeStart w:id="124"/>
      <w:commentRangeStart w:id="125"/>
      <w:commentRangeStart w:id="126"/>
      <w:r w:rsidR="00B94B4A">
        <w:rPr>
          <w:rFonts w:ascii="Times New Roman" w:hAnsi="Times New Roman" w:cs="Times New Roman"/>
          <w:sz w:val="24"/>
        </w:rPr>
        <w:t xml:space="preserve">is a very geographically large and sparse bus </w:t>
      </w:r>
      <w:r w:rsidR="00270CA3">
        <w:rPr>
          <w:rFonts w:ascii="Times New Roman" w:hAnsi="Times New Roman" w:cs="Times New Roman"/>
          <w:sz w:val="24"/>
        </w:rPr>
        <w:t>system</w:t>
      </w:r>
      <w:commentRangeEnd w:id="124"/>
      <w:r w:rsidR="009E3B5F">
        <w:rPr>
          <w:rStyle w:val="CommentReference"/>
        </w:rPr>
        <w:commentReference w:id="124"/>
      </w:r>
      <w:commentRangeEnd w:id="125"/>
      <w:r w:rsidR="00C16394">
        <w:rPr>
          <w:rStyle w:val="CommentReference"/>
        </w:rPr>
        <w:commentReference w:id="125"/>
      </w:r>
      <w:commentRangeEnd w:id="126"/>
      <w:r w:rsidR="00AC30EF">
        <w:rPr>
          <w:rStyle w:val="CommentReference"/>
        </w:rPr>
        <w:commentReference w:id="126"/>
      </w:r>
      <w:r w:rsidR="00270CA3">
        <w:rPr>
          <w:rFonts w:ascii="Times New Roman" w:hAnsi="Times New Roman" w:cs="Times New Roman"/>
          <w:sz w:val="24"/>
        </w:rPr>
        <w:t>,</w:t>
      </w:r>
      <w:r w:rsidR="003C7065">
        <w:rPr>
          <w:rFonts w:ascii="Times New Roman" w:hAnsi="Times New Roman" w:cs="Times New Roman"/>
          <w:sz w:val="24"/>
        </w:rPr>
        <w:t xml:space="preserve"> and the peak unreliability </w:t>
      </w:r>
      <w:r w:rsidR="0027292D">
        <w:rPr>
          <w:rFonts w:ascii="Times New Roman" w:hAnsi="Times New Roman" w:cs="Times New Roman"/>
          <w:sz w:val="24"/>
        </w:rPr>
        <w:t xml:space="preserve">occurs at a time budget of </w:t>
      </w:r>
      <w:r w:rsidR="003C7065">
        <w:rPr>
          <w:rFonts w:ascii="Times New Roman" w:hAnsi="Times New Roman" w:cs="Times New Roman"/>
          <w:sz w:val="24"/>
        </w:rPr>
        <w:t xml:space="preserve">around 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w:t>
      </w:r>
      <w:r w:rsidR="001F5438">
        <w:rPr>
          <w:rFonts w:ascii="Times New Roman" w:hAnsi="Times New Roman" w:cs="Times New Roman"/>
          <w:sz w:val="24"/>
        </w:rPr>
        <w:t xml:space="preserve">In other </w:t>
      </w:r>
      <w:r w:rsidR="00270CA3">
        <w:rPr>
          <w:rFonts w:ascii="Times New Roman" w:hAnsi="Times New Roman" w:cs="Times New Roman"/>
          <w:sz w:val="24"/>
        </w:rPr>
        <w:t>cities such as Toronto and San Francisco</w:t>
      </w:r>
      <w:r w:rsidR="001F5438">
        <w:rPr>
          <w:rFonts w:ascii="Times New Roman" w:hAnsi="Times New Roman" w:cs="Times New Roman"/>
          <w:sz w:val="24"/>
        </w:rPr>
        <w:t>, peak</w:t>
      </w:r>
      <w:r w:rsidR="00270CA3">
        <w:rPr>
          <w:rFonts w:ascii="Times New Roman" w:hAnsi="Times New Roman" w:cs="Times New Roman"/>
          <w:sz w:val="24"/>
        </w:rPr>
        <w:t xml:space="preserve"> unreliability </w:t>
      </w:r>
      <w:r w:rsidR="001F5438">
        <w:rPr>
          <w:rFonts w:ascii="Times New Roman" w:hAnsi="Times New Roman" w:cs="Times New Roman"/>
          <w:sz w:val="24"/>
        </w:rPr>
        <w:t xml:space="preserve">occurs at a time budget of </w:t>
      </w:r>
      <w:r w:rsidR="00270CA3">
        <w:rPr>
          <w:rFonts w:ascii="Times New Roman" w:hAnsi="Times New Roman" w:cs="Times New Roman"/>
          <w:sz w:val="24"/>
        </w:rPr>
        <w:t xml:space="preserve">less than 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xml:space="preserve">. </w:t>
      </w:r>
      <w:commentRangeStart w:id="127"/>
      <w:r w:rsidR="00270CA3">
        <w:rPr>
          <w:rFonts w:ascii="Times New Roman" w:hAnsi="Times New Roman" w:cs="Times New Roman"/>
          <w:sz w:val="24"/>
        </w:rPr>
        <w:t xml:space="preserve">This means that it takes users </w:t>
      </w:r>
      <w:r w:rsidR="003D7551">
        <w:rPr>
          <w:rFonts w:ascii="Times New Roman" w:hAnsi="Times New Roman" w:cs="Times New Roman"/>
          <w:sz w:val="24"/>
        </w:rPr>
        <w:t xml:space="preserve">in Columbus </w:t>
      </w:r>
      <w:r w:rsidR="00270CA3">
        <w:rPr>
          <w:rFonts w:ascii="Times New Roman" w:hAnsi="Times New Roman" w:cs="Times New Roman"/>
          <w:sz w:val="24"/>
        </w:rPr>
        <w:t>much longer to travel to the edge of the system</w:t>
      </w:r>
      <w:r w:rsidR="00BB7B06">
        <w:rPr>
          <w:rFonts w:ascii="Times New Roman" w:hAnsi="Times New Roman" w:cs="Times New Roman"/>
          <w:sz w:val="24"/>
        </w:rPr>
        <w:t>,</w:t>
      </w:r>
      <w:r w:rsidR="00270CA3">
        <w:rPr>
          <w:rFonts w:ascii="Times New Roman" w:hAnsi="Times New Roman" w:cs="Times New Roman"/>
          <w:sz w:val="24"/>
        </w:rPr>
        <w:t xml:space="preserve"> and </w:t>
      </w:r>
      <w:r w:rsidR="00BB7B06">
        <w:rPr>
          <w:rFonts w:ascii="Times New Roman" w:hAnsi="Times New Roman" w:cs="Times New Roman"/>
          <w:sz w:val="24"/>
        </w:rPr>
        <w:t xml:space="preserve">the unreliability requires a longer time budget </w:t>
      </w:r>
      <w:r w:rsidR="00270CA3">
        <w:rPr>
          <w:rFonts w:ascii="Times New Roman" w:hAnsi="Times New Roman" w:cs="Times New Roman"/>
          <w:sz w:val="24"/>
        </w:rPr>
        <w:t>to reach saturation.</w:t>
      </w:r>
      <w:commentRangeEnd w:id="127"/>
      <w:r w:rsidR="003260DA">
        <w:rPr>
          <w:rStyle w:val="CommentReference"/>
        </w:rPr>
        <w:commentReference w:id="127"/>
      </w:r>
    </w:p>
    <w:p w14:paraId="0F1642C3" w14:textId="2376A782" w:rsidR="0068274F" w:rsidRPr="006B56EA" w:rsidRDefault="0068274F" w:rsidP="0038245D">
      <w:pPr>
        <w:pStyle w:val="ListParagraph"/>
        <w:numPr>
          <w:ilvl w:val="1"/>
          <w:numId w:val="1"/>
        </w:numPr>
        <w:spacing w:line="240" w:lineRule="auto"/>
        <w:jc w:val="both"/>
        <w:rPr>
          <w:rFonts w:ascii="Times New Roman" w:hAnsi="Times New Roman" w:cs="Times New Roman"/>
          <w:sz w:val="24"/>
        </w:rPr>
      </w:pPr>
      <w:commentRangeStart w:id="128"/>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C9B0453" w:rsidR="0085327A" w:rsidRDefault="007B1A88"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w:t>
      </w:r>
      <w:commentRangeStart w:id="129"/>
      <w:r w:rsidR="00A53E45">
        <w:rPr>
          <w:rFonts w:ascii="Times New Roman" w:hAnsi="Times New Roman" w:cs="Times New Roman"/>
          <w:sz w:val="24"/>
        </w:rPr>
        <w:t>schedule-based unreliability</w:t>
      </w:r>
      <w:commentRangeEnd w:id="129"/>
      <w:r w:rsidR="00A53E45">
        <w:rPr>
          <w:rStyle w:val="CommentReference"/>
        </w:rPr>
        <w:commentReference w:id="129"/>
      </w:r>
      <w:r w:rsidR="00B134C8">
        <w:rPr>
          <w:rFonts w:ascii="Times New Roman" w:hAnsi="Times New Roman" w:cs="Times New Roman"/>
          <w:sz w:val="24"/>
        </w:rPr>
        <w:t xml:space="preserve">.  We </w:t>
      </w:r>
      <w:r w:rsidR="000473D2">
        <w:rPr>
          <w:rFonts w:ascii="Times New Roman" w:hAnsi="Times New Roman" w:cs="Times New Roman"/>
          <w:sz w:val="24"/>
        </w:rPr>
        <w:t xml:space="preserve">conducted </w:t>
      </w:r>
      <w:r>
        <w:rPr>
          <w:rFonts w:ascii="Times New Roman" w:hAnsi="Times New Roman" w:cs="Times New Roman"/>
          <w:sz w:val="24"/>
        </w:rPr>
        <w:t>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commentRangeEnd w:id="128"/>
      <w:r w:rsidR="00423081">
        <w:rPr>
          <w:rStyle w:val="CommentReference"/>
        </w:rPr>
        <w:commentReference w:id="128"/>
      </w:r>
    </w:p>
    <w:p w14:paraId="6A55FAFE" w14:textId="068B2BDE" w:rsidR="000739C6" w:rsidRDefault="00112FB6" w:rsidP="005468AD">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5427F2" w:rsidRPr="00CE0A3F">
        <w:rPr>
          <w:rFonts w:ascii="Times New Roman" w:hAnsi="Times New Roman" w:cs="Times New Roman"/>
          <w:sz w:val="24"/>
        </w:rPr>
        <w:t xml:space="preserve">Figure </w:t>
      </w:r>
      <w:r w:rsidR="005427F2">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w:t>
      </w:r>
      <w:r w:rsidR="005708A7">
        <w:rPr>
          <w:rFonts w:ascii="Times New Roman" w:hAnsi="Times New Roman" w:cs="Times New Roman"/>
          <w:sz w:val="24"/>
        </w:rPr>
        <w:t xml:space="preserve">to </w:t>
      </w:r>
      <w:r w:rsidR="005D1235">
        <w:rPr>
          <w:rFonts w:ascii="Times New Roman" w:hAnsi="Times New Roman" w:cs="Times New Roman"/>
          <w:sz w:val="24"/>
        </w:rPr>
        <w:t>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D5EA1">
        <w:rPr>
          <w:rFonts w:ascii="Times New Roman" w:hAnsi="Times New Roman" w:cs="Times New Roman"/>
          <w:sz w:val="24"/>
        </w:rPr>
        <w:t>include</w:t>
      </w:r>
      <w:r w:rsidR="002D5EA1" w:rsidRPr="00F36E64">
        <w:rPr>
          <w:rFonts w:ascii="Times New Roman" w:hAnsi="Times New Roman" w:cs="Times New Roman"/>
          <w:sz w:val="24"/>
        </w:rPr>
        <w:t xml:space="preserve"> </w:t>
      </w:r>
      <w:r w:rsidR="00B85F89" w:rsidRPr="00F36E64">
        <w:rPr>
          <w:rFonts w:ascii="Times New Roman" w:hAnsi="Times New Roman" w:cs="Times New Roman"/>
          <w:sz w:val="24"/>
        </w:rPr>
        <w:lastRenderedPageBreak/>
        <w:t>the results</w:t>
      </w:r>
      <w:r w:rsidR="00B85F89">
        <w:rPr>
          <w:rFonts w:ascii="Times New Roman" w:hAnsi="Times New Roman" w:cs="Times New Roman"/>
          <w:sz w:val="24"/>
        </w:rPr>
        <w:t xml:space="preserve"> </w:t>
      </w:r>
      <w:r w:rsidR="002D5EA1">
        <w:rPr>
          <w:rFonts w:ascii="Times New Roman" w:hAnsi="Times New Roman" w:cs="Times New Roman"/>
          <w:sz w:val="24"/>
        </w:rPr>
        <w:t xml:space="preserve">for time budgets of </w:t>
      </w:r>
      <w:r w:rsidR="00B85F89">
        <w:rPr>
          <w:rFonts w:ascii="Times New Roman" w:hAnsi="Times New Roman" w:cs="Times New Roman"/>
          <w:sz w:val="24"/>
        </w:rPr>
        <w:t xml:space="preserve">5 </w:t>
      </w:r>
      <w:r w:rsidR="002D5EA1">
        <w:rPr>
          <w:rFonts w:ascii="Times New Roman" w:hAnsi="Times New Roman" w:cs="Times New Roman"/>
          <w:sz w:val="24"/>
        </w:rPr>
        <w:t xml:space="preserve">to </w:t>
      </w:r>
      <w:r w:rsidR="00B85F89">
        <w:rPr>
          <w:rFonts w:ascii="Times New Roman" w:hAnsi="Times New Roman" w:cs="Times New Roman"/>
          <w:sz w:val="24"/>
        </w:rPr>
        <w:t>60 minutes</w:t>
      </w:r>
      <w:r w:rsidR="002D5EA1">
        <w:rPr>
          <w:rFonts w:ascii="Times New Roman" w:hAnsi="Times New Roman" w:cs="Times New Roman"/>
          <w:sz w:val="24"/>
        </w:rPr>
        <w:t>.</w:t>
      </w:r>
      <w:r w:rsidR="00B85F89">
        <w:rPr>
          <w:rFonts w:ascii="Times New Roman" w:hAnsi="Times New Roman" w:cs="Times New Roman"/>
          <w:sz w:val="24"/>
        </w:rPr>
        <w:t xml:space="preserve"> </w:t>
      </w:r>
      <w:r w:rsidR="00246687">
        <w:rPr>
          <w:rFonts w:ascii="Times New Roman" w:hAnsi="Times New Roman" w:cs="Times New Roman"/>
          <w:sz w:val="24"/>
        </w:rPr>
        <w:t>Time</w:t>
      </w:r>
      <w:r w:rsidR="005D1235">
        <w:rPr>
          <w:rFonts w:ascii="Times New Roman" w:hAnsi="Times New Roman" w:cs="Times New Roman"/>
          <w:sz w:val="24"/>
        </w:rPr>
        <w:t xml:space="preserve"> budgets larger than 15 minutes show generally similar and</w:t>
      </w:r>
      <w:r w:rsidR="002F3079">
        <w:rPr>
          <w:rFonts w:ascii="Times New Roman" w:hAnsi="Times New Roman" w:cs="Times New Roman"/>
          <w:sz w:val="24"/>
        </w:rPr>
        <w:t xml:space="preserve"> </w:t>
      </w:r>
      <w:commentRangeStart w:id="130"/>
      <w:commentRangeStart w:id="131"/>
      <w:proofErr w:type="gramStart"/>
      <w:r w:rsidR="003A32A8">
        <w:rPr>
          <w:rFonts w:ascii="Times New Roman" w:hAnsi="Times New Roman" w:cs="Times New Roman"/>
          <w:sz w:val="24"/>
        </w:rPr>
        <w:t>higher-variance</w:t>
      </w:r>
      <w:proofErr w:type="gramEnd"/>
      <w:r w:rsidR="005D1235">
        <w:rPr>
          <w:rFonts w:ascii="Times New Roman" w:hAnsi="Times New Roman" w:cs="Times New Roman"/>
          <w:sz w:val="24"/>
        </w:rPr>
        <w:t xml:space="preserve"> </w:t>
      </w:r>
      <w:commentRangeEnd w:id="130"/>
      <w:r w:rsidR="003A32A8">
        <w:rPr>
          <w:rStyle w:val="CommentReference"/>
        </w:rPr>
        <w:commentReference w:id="130"/>
      </w:r>
      <w:commentRangeEnd w:id="131"/>
      <w:r w:rsidR="003D25CF">
        <w:rPr>
          <w:rStyle w:val="CommentReference"/>
        </w:rPr>
        <w:commentReference w:id="131"/>
      </w:r>
      <w:r w:rsidR="005D1235">
        <w:rPr>
          <w:rFonts w:ascii="Times New Roman" w:hAnsi="Times New Roman" w:cs="Times New Roman"/>
          <w:sz w:val="24"/>
        </w:rPr>
        <w:t xml:space="preserve">patterns, while smaller time budgets </w:t>
      </w:r>
      <w:r w:rsidR="00041844">
        <w:rPr>
          <w:rFonts w:ascii="Times New Roman" w:hAnsi="Times New Roman" w:cs="Times New Roman"/>
          <w:sz w:val="24"/>
        </w:rPr>
        <w:t>have patterns exhibiting lower variance</w:t>
      </w:r>
      <w:r w:rsidR="005D1235">
        <w:rPr>
          <w:rFonts w:ascii="Times New Roman" w:hAnsi="Times New Roman" w:cs="Times New Roman"/>
          <w:sz w:val="24"/>
        </w:rPr>
        <w:t xml:space="preserve">. We </w:t>
      </w:r>
      <w:r w:rsidR="001B4A5B">
        <w:rPr>
          <w:rFonts w:ascii="Times New Roman" w:hAnsi="Times New Roman" w:cs="Times New Roman"/>
          <w:sz w:val="24"/>
        </w:rPr>
        <w:t>observe</w:t>
      </w:r>
      <w:r w:rsidR="005D1235">
        <w:rPr>
          <w:rFonts w:ascii="Times New Roman" w:hAnsi="Times New Roman" w:cs="Times New Roman"/>
          <w:sz w:val="24"/>
        </w:rPr>
        <w:t xml:space="preserve"> </w:t>
      </w:r>
      <w:commentRangeStart w:id="132"/>
      <w:commentRangeStart w:id="133"/>
      <w:r w:rsidR="005D1235">
        <w:rPr>
          <w:rFonts w:ascii="Times New Roman" w:hAnsi="Times New Roman" w:cs="Times New Roman"/>
          <w:sz w:val="24"/>
        </w:rPr>
        <w:t xml:space="preserve">similar patterns </w:t>
      </w:r>
      <w:commentRangeEnd w:id="132"/>
      <w:r w:rsidR="00CE1718">
        <w:rPr>
          <w:rStyle w:val="CommentReference"/>
        </w:rPr>
        <w:commentReference w:id="132"/>
      </w:r>
      <w:commentRangeEnd w:id="133"/>
      <w:r w:rsidR="003D25CF">
        <w:rPr>
          <w:rStyle w:val="CommentReference"/>
        </w:rPr>
        <w:commentReference w:id="133"/>
      </w:r>
      <w:r w:rsidR="005D1235">
        <w:rPr>
          <w:rFonts w:ascii="Times New Roman" w:hAnsi="Times New Roman" w:cs="Times New Roman"/>
          <w:sz w:val="24"/>
        </w:rPr>
        <w:t xml:space="preserve">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5427F2" w:rsidRPr="001108B3">
        <w:rPr>
          <w:rFonts w:ascii="Times New Roman" w:hAnsi="Times New Roman" w:cs="Times New Roman"/>
          <w:sz w:val="24"/>
        </w:rPr>
        <w:t xml:space="preserve">Figure </w:t>
      </w:r>
      <w:r w:rsidR="005427F2">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 xml:space="preserve">and other temporal </w:t>
      </w:r>
      <w:r w:rsidR="007D6484">
        <w:rPr>
          <w:rFonts w:ascii="Times New Roman" w:hAnsi="Times New Roman" w:cs="Times New Roman"/>
          <w:sz w:val="24"/>
        </w:rPr>
        <w:t xml:space="preserve">analyses </w:t>
      </w:r>
      <w:r w:rsidR="00E94E0B">
        <w:rPr>
          <w:rFonts w:ascii="Times New Roman" w:hAnsi="Times New Roman" w:cs="Times New Roman"/>
          <w:sz w:val="24"/>
        </w:rPr>
        <w:t>(e.g., hourly pattern)</w:t>
      </w:r>
      <w:r w:rsidR="004767A3">
        <w:rPr>
          <w:rFonts w:ascii="Times New Roman" w:hAnsi="Times New Roman" w:cs="Times New Roman"/>
          <w:sz w:val="24"/>
        </w:rPr>
        <w:t>.</w:t>
      </w:r>
      <w:r w:rsidR="005468AD">
        <w:rPr>
          <w:rFonts w:ascii="Times New Roman" w:hAnsi="Times New Roman" w:cs="Times New Roman"/>
          <w:sz w:val="24"/>
        </w:rPr>
        <w:t xml:space="preserve"> </w:t>
      </w:r>
      <w:commentRangeStart w:id="134"/>
      <w:commentRangeStart w:id="135"/>
      <w:r w:rsidR="005D1235">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 xml:space="preserve">this </w:t>
      </w:r>
      <w:r w:rsidR="007744E9">
        <w:rPr>
          <w:rFonts w:ascii="Times New Roman" w:hAnsi="Times New Roman" w:cs="Times New Roman"/>
          <w:sz w:val="24"/>
        </w:rPr>
        <w:t>may</w:t>
      </w:r>
      <w:r w:rsidR="0079283C">
        <w:rPr>
          <w:rFonts w:ascii="Times New Roman" w:hAnsi="Times New Roman" w:cs="Times New Roman"/>
          <w:sz w:val="24"/>
        </w:rPr>
        <w:t xml:space="preserve"> be linked to the seasonal schedule adjustments in January, May, and September every year</w:t>
      </w:r>
      <w:r w:rsidR="002C7CDB">
        <w:rPr>
          <w:rFonts w:ascii="Times New Roman" w:hAnsi="Times New Roman" w:cs="Times New Roman"/>
          <w:sz w:val="24"/>
        </w:rPr>
        <w:t xml:space="preserve">, as operators need time to adjust to the new schedule leading </w:t>
      </w:r>
      <w:r w:rsidR="00D237D1">
        <w:rPr>
          <w:rFonts w:ascii="Times New Roman" w:hAnsi="Times New Roman" w:cs="Times New Roman"/>
          <w:sz w:val="24"/>
        </w:rPr>
        <w:t xml:space="preserve">to </w:t>
      </w:r>
      <w:r w:rsidR="002C7CDB">
        <w:rPr>
          <w:rFonts w:ascii="Times New Roman" w:hAnsi="Times New Roman" w:cs="Times New Roman"/>
          <w:sz w:val="24"/>
        </w:rPr>
        <w:t>higher unreliability</w:t>
      </w:r>
      <w:r w:rsidR="006A3955">
        <w:rPr>
          <w:rFonts w:ascii="Times New Roman" w:hAnsi="Times New Roman" w:cs="Times New Roman"/>
          <w:sz w:val="24"/>
        </w:rPr>
        <w:t xml:space="preserve">. </w:t>
      </w:r>
      <w:commentRangeEnd w:id="134"/>
      <w:r w:rsidR="00306121">
        <w:rPr>
          <w:rStyle w:val="CommentReference"/>
        </w:rPr>
        <w:commentReference w:id="134"/>
      </w:r>
      <w:commentRangeEnd w:id="135"/>
      <w:r w:rsidR="005468AD">
        <w:rPr>
          <w:rStyle w:val="CommentReference"/>
        </w:rPr>
        <w:commentReference w:id="135"/>
      </w:r>
    </w:p>
    <w:p w14:paraId="635E2471" w14:textId="67510E50" w:rsidR="00CE0A3F" w:rsidRDefault="008A2A50" w:rsidP="0038245D">
      <w:pPr>
        <w:keepNext/>
        <w:spacing w:line="24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839CEB6" w:rsidR="004F279E" w:rsidRDefault="00CE0A3F" w:rsidP="0038245D">
      <w:pPr>
        <w:spacing w:line="240" w:lineRule="auto"/>
        <w:jc w:val="both"/>
        <w:rPr>
          <w:rFonts w:ascii="Times New Roman" w:hAnsi="Times New Roman" w:cs="Times New Roman"/>
          <w:sz w:val="24"/>
        </w:rPr>
      </w:pPr>
      <w:bookmarkStart w:id="136"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136"/>
      <w:r w:rsidRPr="00CE0A3F">
        <w:rPr>
          <w:rFonts w:ascii="Times New Roman" w:hAnsi="Times New Roman" w:cs="Times New Roman"/>
          <w:sz w:val="24"/>
        </w:rPr>
        <w:t xml:space="preserve">: </w:t>
      </w:r>
      <w:r w:rsidR="00F935C3">
        <w:rPr>
          <w:rFonts w:ascii="Times New Roman" w:hAnsi="Times New Roman" w:cs="Times New Roman"/>
          <w:sz w:val="24"/>
        </w:rPr>
        <w:t>daily average</w:t>
      </w:r>
      <w:r w:rsidRPr="00CE0A3F">
        <w:rPr>
          <w:rFonts w:ascii="Times New Roman" w:hAnsi="Times New Roman" w:cs="Times New Roman"/>
          <w:sz w:val="24"/>
        </w:rPr>
        <w:t xml:space="preserve"> </w:t>
      </w:r>
      <w:r w:rsidR="00854F3D">
        <w:rPr>
          <w:rFonts w:ascii="Times New Roman" w:hAnsi="Times New Roman" w:cs="Times New Roman"/>
          <w:sz w:val="24"/>
        </w:rPr>
        <w:t>unreliability for schedule-based accessibility for</w:t>
      </w:r>
      <w:r w:rsidR="00854F3D" w:rsidRPr="00CE0A3F">
        <w:rPr>
          <w:rFonts w:ascii="Times New Roman" w:hAnsi="Times New Roman" w:cs="Times New Roman"/>
          <w:sz w:val="24"/>
        </w:rPr>
        <w:t xml:space="preserve"> </w:t>
      </w:r>
      <w:r w:rsidRPr="00CE0A3F">
        <w:rPr>
          <w:rFonts w:ascii="Times New Roman" w:hAnsi="Times New Roman" w:cs="Times New Roman"/>
          <w:sz w:val="24"/>
        </w:rPr>
        <w:t xml:space="preserve">time budgets of 5 </w:t>
      </w:r>
      <w:r w:rsidR="00854F3D">
        <w:rPr>
          <w:rFonts w:ascii="Times New Roman" w:hAnsi="Times New Roman" w:cs="Times New Roman"/>
          <w:sz w:val="24"/>
        </w:rPr>
        <w:t>to</w:t>
      </w:r>
      <w:r w:rsidRPr="00CE0A3F">
        <w:rPr>
          <w:rFonts w:ascii="Times New Roman" w:hAnsi="Times New Roman" w:cs="Times New Roman"/>
          <w:sz w:val="24"/>
        </w:rPr>
        <w:t xml:space="preserve">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w:t>
      </w:r>
      <w:r w:rsidR="00854F3D">
        <w:rPr>
          <w:rFonts w:ascii="Times New Roman" w:hAnsi="Times New Roman" w:cs="Times New Roman"/>
          <w:sz w:val="24"/>
        </w:rPr>
        <w:t xml:space="preserve">indicate </w:t>
      </w:r>
      <w:r w:rsidR="004A6C45">
        <w:rPr>
          <w:rFonts w:ascii="Times New Roman" w:hAnsi="Times New Roman" w:cs="Times New Roman"/>
          <w:sz w:val="24"/>
        </w:rPr>
        <w:t>missing data.</w:t>
      </w:r>
    </w:p>
    <w:p w14:paraId="52B87F0A" w14:textId="2DFC2DAB" w:rsidR="000B0E6A" w:rsidRPr="000B0E6A" w:rsidRDefault="0015454B" w:rsidP="0038245D">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AC4247" w:rsidRPr="00FB6721">
        <w:rPr>
          <w:rFonts w:ascii="Times New Roman" w:hAnsi="Times New Roman" w:cs="Times New Roman"/>
          <w:sz w:val="24"/>
        </w:rPr>
        <w:t xml:space="preserve">Figure </w:t>
      </w:r>
      <w:r w:rsidR="00AC4247">
        <w:rPr>
          <w:rFonts w:ascii="Times New Roman" w:hAnsi="Times New Roman" w:cs="Times New Roman"/>
          <w:noProof/>
          <w:sz w:val="24"/>
        </w:rPr>
        <w:t>8</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w:t>
      </w:r>
      <w:r w:rsidR="0005513F">
        <w:rPr>
          <w:rFonts w:ascii="Times New Roman" w:hAnsi="Times New Roman" w:cs="Times New Roman"/>
          <w:bCs/>
          <w:sz w:val="24"/>
        </w:rPr>
        <w:t xml:space="preserve">schedule-based </w:t>
      </w:r>
      <w:r w:rsidR="000B0E6A">
        <w:rPr>
          <w:rFonts w:ascii="Times New Roman" w:hAnsi="Times New Roman" w:cs="Times New Roman"/>
          <w:bCs/>
          <w:sz w:val="24"/>
        </w:rPr>
        <w:t xml:space="preserve">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w:t>
      </w:r>
      <w:r w:rsidR="00852C4D">
        <w:rPr>
          <w:rFonts w:ascii="Times New Roman" w:hAnsi="Times New Roman" w:cs="Times New Roman"/>
          <w:bCs/>
          <w:sz w:val="24"/>
        </w:rPr>
        <w:t xml:space="preserve"> for time budgets ranging from 5 to 60 minutes</w:t>
      </w:r>
      <w:r w:rsidR="000B0E6A">
        <w:rPr>
          <w:rFonts w:ascii="Times New Roman" w:hAnsi="Times New Roman" w:cs="Times New Roman"/>
          <w:bCs/>
          <w:sz w:val="24"/>
        </w:rPr>
        <w:t xml:space="preserve">. </w:t>
      </w:r>
      <w:r w:rsidR="00607611">
        <w:rPr>
          <w:rFonts w:ascii="Times New Roman" w:hAnsi="Times New Roman" w:cs="Times New Roman"/>
          <w:bCs/>
          <w:sz w:val="24"/>
        </w:rPr>
        <w:t xml:space="preserve">We </w:t>
      </w:r>
      <w:r w:rsidR="0092485C">
        <w:rPr>
          <w:rFonts w:ascii="Times New Roman" w:hAnsi="Times New Roman" w:cs="Times New Roman"/>
          <w:bCs/>
          <w:sz w:val="24"/>
        </w:rPr>
        <w:t xml:space="preserve">selected </w:t>
      </w:r>
      <w:r w:rsidR="00607611">
        <w:rPr>
          <w:rFonts w:ascii="Times New Roman" w:hAnsi="Times New Roman" w:cs="Times New Roman"/>
          <w:bCs/>
          <w:sz w:val="24"/>
        </w:rPr>
        <w:t>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w:t>
      </w:r>
      <w:r w:rsidR="0092485C">
        <w:rPr>
          <w:rFonts w:ascii="Times New Roman" w:hAnsi="Times New Roman" w:cs="Times New Roman"/>
          <w:bCs/>
          <w:sz w:val="24"/>
        </w:rPr>
        <w:t>analysis period</w:t>
      </w:r>
      <w:r w:rsidR="00607611">
        <w:rPr>
          <w:rFonts w:ascii="Times New Roman" w:hAnsi="Times New Roman" w:cs="Times New Roman"/>
          <w:bCs/>
          <w:sz w:val="24"/>
        </w:rPr>
        <w:t xml:space="preserve"> and has </w:t>
      </w:r>
      <w:r w:rsidR="0092485C">
        <w:rPr>
          <w:rFonts w:ascii="Times New Roman" w:hAnsi="Times New Roman" w:cs="Times New Roman"/>
          <w:bCs/>
          <w:sz w:val="24"/>
        </w:rPr>
        <w:t xml:space="preserve">a </w:t>
      </w:r>
      <w:commentRangeStart w:id="137"/>
      <w:commentRangeStart w:id="138"/>
      <w:r w:rsidR="0092485C">
        <w:rPr>
          <w:rFonts w:ascii="Times New Roman" w:hAnsi="Times New Roman" w:cs="Times New Roman"/>
          <w:bCs/>
          <w:sz w:val="24"/>
        </w:rPr>
        <w:t xml:space="preserve">typical </w:t>
      </w:r>
      <w:commentRangeEnd w:id="137"/>
      <w:r w:rsidR="00F01AC6">
        <w:rPr>
          <w:rStyle w:val="CommentReference"/>
        </w:rPr>
        <w:commentReference w:id="137"/>
      </w:r>
      <w:commentRangeEnd w:id="138"/>
      <w:r w:rsidR="003D25CF">
        <w:rPr>
          <w:rStyle w:val="CommentReference"/>
        </w:rPr>
        <w:commentReference w:id="138"/>
      </w:r>
      <w:r w:rsidR="00607611">
        <w:rPr>
          <w:rFonts w:ascii="Times New Roman" w:hAnsi="Times New Roman" w:cs="Times New Roman"/>
          <w:bCs/>
          <w:sz w:val="24"/>
        </w:rPr>
        <w:t xml:space="preserve">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AC4247" w:rsidRPr="00CE0A3F">
        <w:rPr>
          <w:rFonts w:ascii="Times New Roman" w:hAnsi="Times New Roman" w:cs="Times New Roman"/>
          <w:sz w:val="24"/>
        </w:rPr>
        <w:t xml:space="preserve">Figure </w:t>
      </w:r>
      <w:r w:rsidR="00AC4247">
        <w:rPr>
          <w:rFonts w:ascii="Times New Roman" w:hAnsi="Times New Roman" w:cs="Times New Roman"/>
          <w:noProof/>
          <w:sz w:val="24"/>
        </w:rPr>
        <w:t>7</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w:t>
      </w:r>
      <w:r w:rsidR="00CA3F0E">
        <w:rPr>
          <w:rFonts w:ascii="Times New Roman" w:hAnsi="Times New Roman" w:cs="Times New Roman"/>
          <w:bCs/>
          <w:sz w:val="24"/>
        </w:rPr>
        <w:t xml:space="preserve"> </w:t>
      </w:r>
      <w:r w:rsidR="00591F88">
        <w:rPr>
          <w:rFonts w:ascii="Times New Roman" w:hAnsi="Times New Roman" w:cs="Times New Roman"/>
          <w:bCs/>
          <w:sz w:val="24"/>
        </w:rPr>
        <w:t>have the highest unreliability, while Monday, Saturday, and Sunday</w:t>
      </w:r>
      <w:r w:rsidR="000A3EF0">
        <w:rPr>
          <w:rFonts w:ascii="Times New Roman" w:hAnsi="Times New Roman" w:cs="Times New Roman"/>
          <w:bCs/>
          <w:sz w:val="24"/>
        </w:rPr>
        <w:t xml:space="preserve"> </w:t>
      </w:r>
      <w:r w:rsidR="00591F88">
        <w:rPr>
          <w:rFonts w:ascii="Times New Roman" w:hAnsi="Times New Roman" w:cs="Times New Roman"/>
          <w:bCs/>
          <w:sz w:val="24"/>
        </w:rPr>
        <w:t xml:space="preserve">have the lowest unreliability. This pattern is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 unreliability to delay and transfer time penalty. </w:t>
      </w:r>
    </w:p>
    <w:p w14:paraId="6BA74F96" w14:textId="0FA17287" w:rsidR="00FB6721" w:rsidRDefault="009A5F9B" w:rsidP="0038245D">
      <w:pPr>
        <w:keepNext/>
        <w:spacing w:line="24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159E5EE7" w:rsidR="00614E4D" w:rsidRDefault="00FB6721" w:rsidP="0038245D">
      <w:pPr>
        <w:spacing w:line="240" w:lineRule="auto"/>
        <w:jc w:val="both"/>
        <w:rPr>
          <w:rFonts w:ascii="Times New Roman" w:hAnsi="Times New Roman" w:cs="Times New Roman"/>
          <w:sz w:val="24"/>
        </w:rPr>
      </w:pPr>
      <w:bookmarkStart w:id="139"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139"/>
      <w:r w:rsidRPr="00FB6721">
        <w:rPr>
          <w:rFonts w:ascii="Times New Roman" w:hAnsi="Times New Roman" w:cs="Times New Roman"/>
          <w:sz w:val="24"/>
        </w:rPr>
        <w:t xml:space="preserve">: </w:t>
      </w:r>
      <w:r w:rsidR="00D009E9">
        <w:rPr>
          <w:rFonts w:ascii="Times New Roman" w:hAnsi="Times New Roman" w:cs="Times New Roman"/>
          <w:sz w:val="24"/>
        </w:rPr>
        <w:t xml:space="preserve">unreliability of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r w:rsidR="00F24984">
        <w:rPr>
          <w:rFonts w:ascii="Times New Roman" w:hAnsi="Times New Roman" w:cs="Times New Roman"/>
          <w:sz w:val="24"/>
        </w:rPr>
        <w:t xml:space="preserve"> </w:t>
      </w:r>
    </w:p>
    <w:p w14:paraId="1CAA544A" w14:textId="2BA18C9F" w:rsidR="00981D96" w:rsidRPr="00981D96" w:rsidRDefault="0015454B" w:rsidP="0038245D">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4E761C" w:rsidRPr="00614E4D">
        <w:rPr>
          <w:rFonts w:ascii="Times New Roman" w:hAnsi="Times New Roman" w:cs="Times New Roman"/>
          <w:sz w:val="24"/>
        </w:rPr>
        <w:t xml:space="preserve">Figure </w:t>
      </w:r>
      <w:r w:rsidR="004E761C">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140C71">
        <w:rPr>
          <w:rFonts w:ascii="Times New Roman" w:hAnsi="Times New Roman" w:cs="Times New Roman"/>
          <w:sz w:val="24"/>
        </w:rPr>
        <w:t xml:space="preserve">the hourly pattern for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 xml:space="preserve">We </w:t>
      </w:r>
      <w:r w:rsidR="00564C1C">
        <w:rPr>
          <w:rFonts w:ascii="Times New Roman" w:hAnsi="Times New Roman" w:cs="Times New Roman"/>
          <w:sz w:val="24"/>
        </w:rPr>
        <w:t xml:space="preserve">chose </w:t>
      </w:r>
      <w:r w:rsidR="00996710">
        <w:rPr>
          <w:rFonts w:ascii="Times New Roman" w:hAnsi="Times New Roman" w:cs="Times New Roman"/>
          <w:sz w:val="24"/>
        </w:rPr>
        <w:t>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w:t>
      </w:r>
      <w:r w:rsidR="00D9281A">
        <w:rPr>
          <w:rFonts w:ascii="Times New Roman" w:hAnsi="Times New Roman" w:cs="Times New Roman"/>
          <w:sz w:val="24"/>
        </w:rPr>
        <w:t>rationale described previously</w:t>
      </w:r>
      <w:r w:rsidR="00A677E6">
        <w:rPr>
          <w:rFonts w:ascii="Times New Roman" w:hAnsi="Times New Roman" w:cs="Times New Roman"/>
          <w:sz w:val="24"/>
        </w:rPr>
        <w:t xml:space="preserve">: the daily analysis shows that unreliability on this day is neither too high nor too low. </w:t>
      </w:r>
      <w:r w:rsidR="008F6342">
        <w:rPr>
          <w:rFonts w:ascii="Times New Roman" w:hAnsi="Times New Roman" w:cs="Times New Roman"/>
          <w:sz w:val="24"/>
        </w:rPr>
        <w:t>The unreliability varies little throughout the day</w:t>
      </w:r>
      <w:r w:rsidR="00C447B7">
        <w:rPr>
          <w:rFonts w:ascii="Times New Roman" w:hAnsi="Times New Roman" w:cs="Times New Roman"/>
          <w:sz w:val="24"/>
        </w:rPr>
        <w:t xml:space="preserve">. </w:t>
      </w:r>
      <w:commentRangeStart w:id="140"/>
      <w:commentRangeStart w:id="141"/>
      <w:r w:rsidR="00C447B7">
        <w:rPr>
          <w:rFonts w:ascii="Times New Roman" w:hAnsi="Times New Roman" w:cs="Times New Roman"/>
          <w:sz w:val="24"/>
        </w:rPr>
        <w:t>The</w:t>
      </w:r>
      <w:r w:rsidR="0039230B">
        <w:rPr>
          <w:rFonts w:ascii="Times New Roman" w:hAnsi="Times New Roman" w:cs="Times New Roman"/>
          <w:sz w:val="24"/>
        </w:rPr>
        <w:t xml:space="preserve"> highest unreliability </w:t>
      </w:r>
      <w:r w:rsidR="00381499">
        <w:rPr>
          <w:rFonts w:ascii="Times New Roman" w:hAnsi="Times New Roman" w:cs="Times New Roman"/>
          <w:sz w:val="24"/>
        </w:rPr>
        <w:t xml:space="preserve">generally </w:t>
      </w:r>
      <w:r w:rsidR="0039230B">
        <w:rPr>
          <w:rFonts w:ascii="Times New Roman" w:hAnsi="Times New Roman" w:cs="Times New Roman"/>
          <w:sz w:val="24"/>
        </w:rPr>
        <w:t>occurs during the</w:t>
      </w:r>
      <w:r w:rsidR="00C447B7">
        <w:rPr>
          <w:rFonts w:ascii="Times New Roman" w:hAnsi="Times New Roman" w:cs="Times New Roman"/>
          <w:sz w:val="24"/>
        </w:rPr>
        <w:t xml:space="preserv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commentRangeEnd w:id="140"/>
      <w:r w:rsidR="00661FC2">
        <w:rPr>
          <w:rStyle w:val="CommentReference"/>
        </w:rPr>
        <w:commentReference w:id="140"/>
      </w:r>
      <w:commentRangeEnd w:id="141"/>
      <w:r w:rsidR="00995CC3">
        <w:rPr>
          <w:rStyle w:val="CommentReference"/>
        </w:rPr>
        <w:commentReference w:id="141"/>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w:t>
      </w:r>
      <w:r w:rsidR="00B13D02">
        <w:rPr>
          <w:rFonts w:ascii="Times New Roman" w:hAnsi="Times New Roman" w:cs="Times New Roman"/>
          <w:sz w:val="24"/>
        </w:rPr>
        <w:t>hourly variation</w:t>
      </w:r>
      <w:r w:rsidR="000873E7">
        <w:rPr>
          <w:rFonts w:ascii="Times New Roman" w:hAnsi="Times New Roman" w:cs="Times New Roman"/>
          <w:sz w:val="24"/>
        </w:rPr>
        <w:t xml:space="preserve"> becomes less obvious for very small time </w:t>
      </w:r>
      <w:del w:id="142" w:author="Porr, Adam" w:date="2021-10-25T16:41:00Z">
        <w:r w:rsidR="000873E7" w:rsidDel="00F63F64">
          <w:rPr>
            <w:rFonts w:ascii="Times New Roman" w:hAnsi="Times New Roman" w:cs="Times New Roman"/>
            <w:sz w:val="24"/>
          </w:rPr>
          <w:delText xml:space="preserve">budget </w:delText>
        </w:r>
      </w:del>
      <w:ins w:id="143" w:author="Porr, Adam" w:date="2021-10-25T16:41:00Z">
        <w:r w:rsidR="00F63F64">
          <w:rPr>
            <w:rFonts w:ascii="Times New Roman" w:hAnsi="Times New Roman" w:cs="Times New Roman"/>
            <w:sz w:val="24"/>
          </w:rPr>
          <w:t>budgets</w:t>
        </w:r>
        <w:r w:rsidR="00F63F64">
          <w:rPr>
            <w:rFonts w:ascii="Times New Roman" w:hAnsi="Times New Roman" w:cs="Times New Roman"/>
            <w:sz w:val="24"/>
          </w:rPr>
          <w:t xml:space="preserve"> </w:t>
        </w:r>
      </w:ins>
      <w:r w:rsidR="00B0061B">
        <w:rPr>
          <w:rFonts w:ascii="Times New Roman" w:hAnsi="Times New Roman" w:cs="Times New Roman"/>
          <w:sz w:val="24"/>
        </w:rPr>
        <w:t xml:space="preserve">(such as </w:t>
      </w:r>
      <w:r w:rsidR="000873E7">
        <w:rPr>
          <w:rFonts w:ascii="Times New Roman" w:hAnsi="Times New Roman" w:cs="Times New Roman"/>
          <w:sz w:val="24"/>
        </w:rPr>
        <w:t>5 minutes</w:t>
      </w:r>
      <w:r w:rsidR="00B0061B">
        <w:rPr>
          <w:rFonts w:ascii="Times New Roman" w:hAnsi="Times New Roman" w:cs="Times New Roman"/>
          <w:sz w:val="24"/>
        </w:rPr>
        <w:t>)</w:t>
      </w:r>
      <w:r w:rsidR="000873E7">
        <w:rPr>
          <w:rFonts w:ascii="Times New Roman" w:hAnsi="Times New Roman" w:cs="Times New Roman"/>
          <w:sz w:val="24"/>
        </w:rPr>
        <w:t>, which is also consistent with the analysis above.</w:t>
      </w:r>
    </w:p>
    <w:p w14:paraId="6EE033C1" w14:textId="6A499C05" w:rsidR="00614E4D" w:rsidRDefault="007B04DB" w:rsidP="0038245D">
      <w:pPr>
        <w:keepNext/>
        <w:spacing w:line="24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5C3952D9" w:rsidR="00614E4D" w:rsidRDefault="00614E4D" w:rsidP="0038245D">
      <w:pPr>
        <w:spacing w:line="240" w:lineRule="auto"/>
        <w:jc w:val="both"/>
        <w:rPr>
          <w:rFonts w:ascii="Times New Roman" w:hAnsi="Times New Roman" w:cs="Times New Roman"/>
          <w:sz w:val="24"/>
        </w:rPr>
      </w:pPr>
      <w:bookmarkStart w:id="144"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144"/>
      <w:r w:rsidRPr="00614E4D">
        <w:rPr>
          <w:rFonts w:ascii="Times New Roman" w:hAnsi="Times New Roman" w:cs="Times New Roman"/>
          <w:sz w:val="24"/>
        </w:rPr>
        <w:t xml:space="preserve">: </w:t>
      </w:r>
      <w:r w:rsidR="00B0061B">
        <w:rPr>
          <w:rFonts w:ascii="Times New Roman" w:hAnsi="Times New Roman" w:cs="Times New Roman"/>
          <w:sz w:val="24"/>
        </w:rPr>
        <w:t xml:space="preserve">unreliability of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w:t>
      </w:r>
      <w:r w:rsidRPr="00614E4D">
        <w:rPr>
          <w:rFonts w:ascii="Times New Roman" w:hAnsi="Times New Roman" w:cs="Times New Roman"/>
          <w:sz w:val="24"/>
        </w:rPr>
        <w:t xml:space="preserve">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430CF4">
        <w:rPr>
          <w:rFonts w:ascii="Times New Roman" w:hAnsi="Times New Roman" w:cs="Times New Roman"/>
          <w:sz w:val="24"/>
        </w:rPr>
        <w:t>as a function of start times</w:t>
      </w:r>
      <w:r w:rsidR="00591F88">
        <w:rPr>
          <w:rFonts w:ascii="Times New Roman" w:hAnsi="Times New Roman" w:cs="Times New Roman"/>
          <w:sz w:val="24"/>
        </w:rPr>
        <w:t xml:space="preserve"> </w:t>
      </w:r>
      <w:r w:rsidRPr="00614E4D">
        <w:rPr>
          <w:rFonts w:ascii="Times New Roman" w:hAnsi="Times New Roman" w:cs="Times New Roman"/>
          <w:sz w:val="24"/>
        </w:rPr>
        <w:t>for time budget</w:t>
      </w:r>
      <w:r w:rsidR="00430CF4">
        <w:rPr>
          <w:rFonts w:ascii="Times New Roman" w:hAnsi="Times New Roman" w:cs="Times New Roman"/>
          <w:sz w:val="24"/>
        </w:rPr>
        <w:t>s</w:t>
      </w:r>
      <w:r w:rsidRPr="00614E4D">
        <w:rPr>
          <w:rFonts w:ascii="Times New Roman" w:hAnsi="Times New Roman" w:cs="Times New Roman"/>
          <w:sz w:val="24"/>
        </w:rPr>
        <w:t xml:space="preserve"> of 5, 15, 30, 45, and 60</w:t>
      </w:r>
      <w:r w:rsidR="003A3682">
        <w:rPr>
          <w:rFonts w:ascii="Times New Roman" w:hAnsi="Times New Roman" w:cs="Times New Roman"/>
          <w:sz w:val="24"/>
        </w:rPr>
        <w:t xml:space="preserve"> minutes</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38245D">
      <w:pPr>
        <w:spacing w:line="240" w:lineRule="auto"/>
        <w:jc w:val="both"/>
        <w:rPr>
          <w:rFonts w:ascii="Times New Roman" w:hAnsi="Times New Roman" w:cs="Times New Roman"/>
          <w:sz w:val="24"/>
        </w:rPr>
      </w:pPr>
    </w:p>
    <w:p w14:paraId="1DFC6680" w14:textId="54E92C8F" w:rsidR="00A73804" w:rsidRDefault="00A73804"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1B032FDE" w:rsidR="00581A4E" w:rsidRDefault="008E1366" w:rsidP="0038245D">
      <w:pPr>
        <w:spacing w:line="240" w:lineRule="auto"/>
        <w:jc w:val="both"/>
        <w:rPr>
          <w:rFonts w:ascii="Times New Roman" w:hAnsi="Times New Roman" w:cs="Times New Roman"/>
          <w:sz w:val="24"/>
        </w:rPr>
      </w:pPr>
      <w:r>
        <w:rPr>
          <w:rFonts w:ascii="Times New Roman" w:hAnsi="Times New Roman" w:cs="Times New Roman"/>
          <w:sz w:val="24"/>
        </w:rPr>
        <w:t xml:space="preserve">Measuring transit user’s accessibility is a crucial part of public transit research and </w:t>
      </w:r>
      <w:commentRangeStart w:id="145"/>
      <w:commentRangeStart w:id="146"/>
      <w:r>
        <w:rPr>
          <w:rFonts w:ascii="Times New Roman" w:hAnsi="Times New Roman" w:cs="Times New Roman"/>
          <w:sz w:val="24"/>
        </w:rPr>
        <w:t>a prerequisite of transit planning</w:t>
      </w:r>
      <w:r w:rsidR="00D639FE">
        <w:rPr>
          <w:rFonts w:ascii="Times New Roman" w:hAnsi="Times New Roman" w:cs="Times New Roman"/>
          <w:sz w:val="24"/>
        </w:rPr>
        <w:t xml:space="preserve"> and policy making</w:t>
      </w:r>
      <w:commentRangeEnd w:id="145"/>
      <w:r w:rsidR="00561728">
        <w:rPr>
          <w:rStyle w:val="CommentReference"/>
        </w:rPr>
        <w:commentReference w:id="145"/>
      </w:r>
      <w:commentRangeEnd w:id="146"/>
      <w:r w:rsidR="00995CC3">
        <w:rPr>
          <w:rStyle w:val="CommentReference"/>
        </w:rPr>
        <w:commentReference w:id="146"/>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w:t>
      </w:r>
      <w:r w:rsidR="00507486">
        <w:rPr>
          <w:rFonts w:ascii="Times New Roman" w:hAnsi="Times New Roman" w:cs="Times New Roman"/>
          <w:sz w:val="24"/>
        </w:rPr>
        <w:t xml:space="preserve">the </w:t>
      </w:r>
      <w:r w:rsidR="00B021EB">
        <w:rPr>
          <w:rFonts w:ascii="Times New Roman" w:hAnsi="Times New Roman" w:cs="Times New Roman"/>
          <w:sz w:val="24"/>
        </w:rPr>
        <w:t>space-time prism (STP) is</w:t>
      </w:r>
      <w:r w:rsidR="00147EDC">
        <w:rPr>
          <w:rFonts w:ascii="Times New Roman" w:hAnsi="Times New Roman" w:cs="Times New Roman"/>
          <w:sz w:val="24"/>
        </w:rPr>
        <w:t xml:space="preserve"> an</w:t>
      </w:r>
      <w:r w:rsidR="00B021EB">
        <w:rPr>
          <w:rFonts w:ascii="Times New Roman" w:hAnsi="Times New Roman" w:cs="Times New Roman"/>
          <w:sz w:val="24"/>
        </w:rPr>
        <w:t xml:space="preserve"> </w:t>
      </w:r>
      <w:r w:rsidR="000E7E5C">
        <w:rPr>
          <w:rFonts w:ascii="Times New Roman" w:hAnsi="Times New Roman" w:cs="Times New Roman"/>
          <w:sz w:val="24"/>
        </w:rPr>
        <w:t xml:space="preserve">especially </w:t>
      </w:r>
      <w:r w:rsidR="00B021EB">
        <w:rPr>
          <w:rFonts w:ascii="Times New Roman" w:hAnsi="Times New Roman" w:cs="Times New Roman"/>
          <w:sz w:val="24"/>
        </w:rPr>
        <w:t>effective</w:t>
      </w:r>
      <w:r w:rsidR="00147EDC">
        <w:rPr>
          <w:rFonts w:ascii="Times New Roman" w:hAnsi="Times New Roman" w:cs="Times New Roman"/>
          <w:sz w:val="24"/>
        </w:rPr>
        <w:t xml:space="preserve"> method for</w:t>
      </w:r>
      <w:r w:rsidR="00B021EB">
        <w:rPr>
          <w:rFonts w:ascii="Times New Roman" w:hAnsi="Times New Roman" w:cs="Times New Roman"/>
          <w:sz w:val="24"/>
        </w:rPr>
        <w:t xml:space="preserve">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w:t>
      </w:r>
      <w:del w:id="147" w:author="Porr, Adam" w:date="2021-10-25T16:42:00Z">
        <w:r w:rsidR="00CB445D" w:rsidDel="00324548">
          <w:rPr>
            <w:rFonts w:ascii="Times New Roman" w:hAnsi="Times New Roman" w:cs="Times New Roman"/>
            <w:sz w:val="24"/>
          </w:rPr>
          <w:delText xml:space="preserve">scheduled </w:delText>
        </w:r>
      </w:del>
      <w:ins w:id="148" w:author="Porr, Adam" w:date="2021-10-25T16:42:00Z">
        <w:r w:rsidR="00324548">
          <w:rPr>
            <w:rFonts w:ascii="Times New Roman" w:hAnsi="Times New Roman" w:cs="Times New Roman"/>
            <w:sz w:val="24"/>
          </w:rPr>
          <w:t>schedule</w:t>
        </w:r>
        <w:r w:rsidR="00324548">
          <w:rPr>
            <w:rFonts w:ascii="Times New Roman" w:hAnsi="Times New Roman" w:cs="Times New Roman"/>
            <w:sz w:val="24"/>
          </w:rPr>
          <w:t xml:space="preserve"> </w:t>
        </w:r>
      </w:ins>
      <w:r w:rsidR="00CB445D">
        <w:rPr>
          <w:rFonts w:ascii="Times New Roman" w:hAnsi="Times New Roman" w:cs="Times New Roman"/>
          <w:sz w:val="24"/>
        </w:rPr>
        <w:t>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w:t>
      </w:r>
      <w:commentRangeStart w:id="149"/>
      <w:commentRangeStart w:id="150"/>
      <w:r w:rsidR="0086648A">
        <w:rPr>
          <w:rFonts w:ascii="Times New Roman" w:hAnsi="Times New Roman" w:cs="Times New Roman"/>
          <w:sz w:val="24"/>
        </w:rPr>
        <w:t xml:space="preserve"> </w:t>
      </w:r>
      <w:commentRangeEnd w:id="149"/>
      <w:r w:rsidR="00B81725">
        <w:rPr>
          <w:rStyle w:val="CommentReference"/>
        </w:rPr>
        <w:commentReference w:id="149"/>
      </w:r>
      <w:commentRangeEnd w:id="150"/>
      <w:r w:rsidR="00995CC3">
        <w:rPr>
          <w:rStyle w:val="CommentReference"/>
        </w:rPr>
        <w:commentReference w:id="150"/>
      </w:r>
      <w:r w:rsidR="0086648A">
        <w:rPr>
          <w:rFonts w:ascii="Times New Roman" w:hAnsi="Times New Roman" w:cs="Times New Roman"/>
          <w:sz w:val="24"/>
        </w:rPr>
        <w:t xml:space="preserve">of </w:t>
      </w:r>
      <w:r w:rsidR="00B81725">
        <w:rPr>
          <w:rFonts w:ascii="Times New Roman" w:hAnsi="Times New Roman" w:cs="Times New Roman"/>
          <w:sz w:val="24"/>
        </w:rPr>
        <w:t xml:space="preserve">the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987056">
        <w:rPr>
          <w:rFonts w:ascii="Times New Roman" w:hAnsi="Times New Roman" w:cs="Times New Roman"/>
          <w:sz w:val="24"/>
        </w:rPr>
        <w:t>Some</w:t>
      </w:r>
      <w:r w:rsidR="00C1387D">
        <w:rPr>
          <w:rFonts w:ascii="Times New Roman" w:hAnsi="Times New Roman" w:cs="Times New Roman"/>
          <w:sz w:val="24"/>
        </w:rPr>
        <w:t xml:space="preserve"> prior</w:t>
      </w:r>
      <w:r w:rsidR="00DC32C3">
        <w:rPr>
          <w:rFonts w:ascii="Times New Roman" w:hAnsi="Times New Roman" w:cs="Times New Roman"/>
          <w:sz w:val="24"/>
        </w:rPr>
        <w:t xml:space="preserv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w:t>
      </w:r>
      <w:r w:rsidR="00987056">
        <w:rPr>
          <w:rFonts w:ascii="Times New Roman" w:hAnsi="Times New Roman" w:cs="Times New Roman"/>
          <w:sz w:val="24"/>
        </w:rPr>
        <w:t>s</w:t>
      </w:r>
      <w:r w:rsidR="00DC32C3">
        <w:rPr>
          <w:rFonts w:ascii="Times New Roman" w:hAnsi="Times New Roman" w:cs="Times New Roman"/>
          <w:sz w:val="24"/>
        </w:rPr>
        <w:t xml:space="preserve"> to calculate accessibility</w:t>
      </w:r>
      <w:r w:rsidR="00596FA4">
        <w:rPr>
          <w:rFonts w:ascii="Times New Roman" w:hAnsi="Times New Roman" w:cs="Times New Roman"/>
          <w:sz w:val="24"/>
        </w:rPr>
        <w:t xml:space="preserve"> </w:t>
      </w:r>
      <w:r w:rsidR="00987056">
        <w:rPr>
          <w:rFonts w:ascii="Times New Roman" w:hAnsi="Times New Roman" w:cs="Times New Roman"/>
          <w:sz w:val="24"/>
        </w:rPr>
        <w:t>using</w:t>
      </w:r>
      <w:r w:rsidR="00AC4247">
        <w:rPr>
          <w:rFonts w:ascii="Times New Roman" w:hAnsi="Times New Roman" w:cs="Times New Roman"/>
          <w:sz w:val="24"/>
        </w:rPr>
        <w:t xml:space="preserve"> real-time</w:t>
      </w:r>
      <w:r w:rsidR="00987056">
        <w:rPr>
          <w:rFonts w:ascii="Times New Roman" w:hAnsi="Times New Roman" w:cs="Times New Roman"/>
          <w:sz w:val="24"/>
        </w:rPr>
        <w:t xml:space="preserve"> </w:t>
      </w:r>
      <w:r w:rsidR="00596FA4">
        <w:rPr>
          <w:rFonts w:ascii="Times New Roman" w:hAnsi="Times New Roman" w:cs="Times New Roman"/>
          <w:sz w:val="24"/>
        </w:rPr>
        <w:t>data</w:t>
      </w:r>
      <w:r w:rsidR="00DC32C3">
        <w:rPr>
          <w:rFonts w:ascii="Times New Roman" w:hAnsi="Times New Roman" w:cs="Times New Roman"/>
          <w:sz w:val="24"/>
        </w:rPr>
        <w:t xml:space="preserve">, </w:t>
      </w:r>
      <w:r w:rsidR="00C1387D">
        <w:rPr>
          <w:rFonts w:ascii="Times New Roman" w:hAnsi="Times New Roman" w:cs="Times New Roman"/>
          <w:sz w:val="24"/>
        </w:rPr>
        <w:t xml:space="preserve">however </w:t>
      </w:r>
      <w:r w:rsidR="00DC32C3">
        <w:rPr>
          <w:rFonts w:ascii="Times New Roman" w:hAnsi="Times New Roman" w:cs="Times New Roman"/>
          <w:sz w:val="24"/>
        </w:rPr>
        <w:t xml:space="preserve">these measures </w:t>
      </w:r>
      <w:r w:rsidR="00CF3BC0">
        <w:rPr>
          <w:rFonts w:ascii="Times New Roman" w:hAnsi="Times New Roman" w:cs="Times New Roman"/>
          <w:sz w:val="24"/>
        </w:rPr>
        <w:t>assume transit users know future arrival time</w:t>
      </w:r>
      <w:r w:rsidR="00C1387D">
        <w:rPr>
          <w:rFonts w:ascii="Times New Roman" w:hAnsi="Times New Roman" w:cs="Times New Roman"/>
          <w:sz w:val="24"/>
        </w:rPr>
        <w:t>s</w:t>
      </w:r>
      <w:r w:rsidR="00CF3BC0">
        <w:rPr>
          <w:rFonts w:ascii="Times New Roman" w:hAnsi="Times New Roman" w:cs="Times New Roman"/>
          <w:sz w:val="24"/>
        </w:rPr>
        <w:t xml:space="preserv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w:t>
      </w:r>
      <w:r w:rsidR="0041144A">
        <w:rPr>
          <w:rFonts w:ascii="Times New Roman" w:hAnsi="Times New Roman" w:cs="Times New Roman"/>
          <w:sz w:val="24"/>
        </w:rPr>
        <w:t>destinations</w:t>
      </w:r>
      <w:r>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C383D">
        <w:rPr>
          <w:rFonts w:ascii="Times New Roman" w:hAnsi="Times New Roman" w:cs="Times New Roman"/>
          <w:sz w:val="24"/>
        </w:rPr>
        <w:t>schedule-based and retrospective real-time</w:t>
      </w:r>
      <w:r w:rsidR="008415C6">
        <w:rPr>
          <w:rFonts w:ascii="Times New Roman" w:hAnsi="Times New Roman" w:cs="Times New Roman"/>
          <w:sz w:val="24"/>
        </w:rPr>
        <w:t xml:space="preserve">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3A79F8">
        <w:rPr>
          <w:rFonts w:ascii="Times New Roman" w:hAnsi="Times New Roman" w:cs="Times New Roman"/>
          <w:sz w:val="24"/>
        </w:rPr>
        <w:t xml:space="preserve">novel in that it is </w:t>
      </w:r>
      <w:r w:rsidR="000B4059">
        <w:rPr>
          <w:rFonts w:ascii="Times New Roman" w:hAnsi="Times New Roman" w:cs="Times New Roman"/>
          <w:sz w:val="24"/>
        </w:rPr>
        <w:t xml:space="preserve">a two-step method </w:t>
      </w:r>
      <w:r w:rsidR="00490761">
        <w:rPr>
          <w:rFonts w:ascii="Times New Roman" w:hAnsi="Times New Roman" w:cs="Times New Roman"/>
          <w:sz w:val="24"/>
        </w:rPr>
        <w:t>that accounts for both the</w:t>
      </w:r>
      <w:r w:rsidR="000B4059">
        <w:rPr>
          <w:rFonts w:ascii="Times New Roman" w:hAnsi="Times New Roman" w:cs="Times New Roman"/>
          <w:sz w:val="24"/>
        </w:rPr>
        <w:t xml:space="preserve"> decision-making and implementation process</w:t>
      </w:r>
      <w:r w:rsidR="00490761">
        <w:rPr>
          <w:rFonts w:ascii="Times New Roman" w:hAnsi="Times New Roman" w:cs="Times New Roman"/>
          <w:sz w:val="24"/>
        </w:rPr>
        <w:t>es</w:t>
      </w:r>
      <w:r w:rsidR="000B4059">
        <w:rPr>
          <w:rFonts w:ascii="Times New Roman" w:hAnsi="Times New Roman" w:cs="Times New Roman"/>
          <w:sz w:val="24"/>
        </w:rPr>
        <w:t xml:space="preserve">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w:t>
      </w:r>
      <w:r w:rsidR="002D0D38">
        <w:rPr>
          <w:rFonts w:ascii="Times New Roman" w:hAnsi="Times New Roman" w:cs="Times New Roman"/>
          <w:sz w:val="24"/>
        </w:rPr>
        <w:t>-based</w:t>
      </w:r>
      <w:r w:rsidR="0002224C">
        <w:rPr>
          <w:rFonts w:ascii="Times New Roman" w:hAnsi="Times New Roman" w:cs="Times New Roman"/>
          <w:sz w:val="24"/>
        </w:rPr>
        <w:t xml:space="preserve"> </w:t>
      </w:r>
      <w:r w:rsidR="002D0D38">
        <w:rPr>
          <w:rFonts w:ascii="Times New Roman" w:hAnsi="Times New Roman" w:cs="Times New Roman"/>
          <w:sz w:val="24"/>
        </w:rPr>
        <w:t xml:space="preserve">or </w:t>
      </w:r>
      <w:r w:rsidR="003C2627">
        <w:rPr>
          <w:rFonts w:ascii="Times New Roman" w:hAnsi="Times New Roman" w:cs="Times New Roman"/>
          <w:sz w:val="24"/>
        </w:rPr>
        <w:t xml:space="preserve">retrospective-based measure and </w:t>
      </w:r>
      <w:r w:rsidR="002D0D38">
        <w:rPr>
          <w:rFonts w:ascii="Times New Roman" w:hAnsi="Times New Roman" w:cs="Times New Roman"/>
          <w:sz w:val="24"/>
        </w:rPr>
        <w:t xml:space="preserve">the </w:t>
      </w:r>
      <w:r w:rsidR="00753F86">
        <w:rPr>
          <w:rFonts w:ascii="Times New Roman" w:hAnsi="Times New Roman" w:cs="Times New Roman"/>
          <w:sz w:val="24"/>
        </w:rPr>
        <w:t>realizable</w:t>
      </w:r>
      <w:r w:rsidR="003C2627">
        <w:rPr>
          <w:rFonts w:ascii="Times New Roman" w:hAnsi="Times New Roman" w:cs="Times New Roman"/>
          <w:sz w:val="24"/>
        </w:rPr>
        <w:t xml:space="preserve"> measure</w:t>
      </w:r>
      <w:r w:rsidR="00B81351">
        <w:rPr>
          <w:rFonts w:ascii="Times New Roman" w:hAnsi="Times New Roman" w:cs="Times New Roman"/>
          <w:sz w:val="24"/>
        </w:rPr>
        <w:t xml:space="preserve">.  Thus, </w:t>
      </w:r>
      <w:r w:rsidR="003C2627">
        <w:rPr>
          <w:rFonts w:ascii="Times New Roman" w:hAnsi="Times New Roman" w:cs="Times New Roman"/>
          <w:sz w:val="24"/>
        </w:rPr>
        <w:t xml:space="preserve">unreliability quantifies </w:t>
      </w:r>
      <w:r w:rsidR="00A954FF">
        <w:rPr>
          <w:rFonts w:ascii="Times New Roman" w:hAnsi="Times New Roman" w:cs="Times New Roman"/>
          <w:sz w:val="24"/>
        </w:rPr>
        <w:t>degree to which</w:t>
      </w:r>
      <w:r w:rsidR="003C2627">
        <w:rPr>
          <w:rFonts w:ascii="Times New Roman" w:hAnsi="Times New Roman" w:cs="Times New Roman"/>
          <w:sz w:val="24"/>
        </w:rPr>
        <w:t xml:space="preserve"> traditional measures</w:t>
      </w:r>
      <w:r w:rsidR="00EE7104">
        <w:rPr>
          <w:rFonts w:ascii="Times New Roman" w:hAnsi="Times New Roman" w:cs="Times New Roman"/>
          <w:sz w:val="24"/>
        </w:rPr>
        <w:t xml:space="preserve"> overestimate </w:t>
      </w:r>
      <w:r w:rsidR="00052C25">
        <w:rPr>
          <w:rFonts w:ascii="Times New Roman" w:hAnsi="Times New Roman" w:cs="Times New Roman"/>
          <w:sz w:val="24"/>
        </w:rPr>
        <w:t>accessibility</w:t>
      </w:r>
      <w:r w:rsidR="00370A01">
        <w:rPr>
          <w:rFonts w:ascii="Times New Roman" w:hAnsi="Times New Roman" w:cs="Times New Roman"/>
          <w:sz w:val="24"/>
        </w:rPr>
        <w:t xml:space="preserve">. </w:t>
      </w:r>
      <w:r w:rsidR="00724400">
        <w:rPr>
          <w:rFonts w:ascii="Times New Roman" w:hAnsi="Times New Roman" w:cs="Times New Roman"/>
          <w:sz w:val="24"/>
        </w:rPr>
        <w:t xml:space="preserve">Put another way, unreliability quantifies </w:t>
      </w:r>
      <w:r w:rsidR="00A51A2B">
        <w:rPr>
          <w:rFonts w:ascii="Times New Roman" w:hAnsi="Times New Roman" w:cs="Times New Roman"/>
          <w:sz w:val="24"/>
        </w:rPr>
        <w:t>the difference</w:t>
      </w:r>
      <w:r w:rsidR="009C144B">
        <w:rPr>
          <w:rFonts w:ascii="Times New Roman" w:hAnsi="Times New Roman" w:cs="Times New Roman"/>
          <w:sz w:val="24"/>
        </w:rPr>
        <w:t xml:space="preserve"> between </w:t>
      </w:r>
      <w:r w:rsidR="000230C2">
        <w:rPr>
          <w:rFonts w:ascii="Times New Roman" w:hAnsi="Times New Roman" w:cs="Times New Roman"/>
          <w:sz w:val="24"/>
        </w:rPr>
        <w:t xml:space="preserve">a </w:t>
      </w:r>
      <w:r w:rsidR="003C2627">
        <w:rPr>
          <w:rFonts w:ascii="Times New Roman" w:hAnsi="Times New Roman" w:cs="Times New Roman"/>
          <w:sz w:val="24"/>
        </w:rPr>
        <w:t xml:space="preserve">transit system’s </w:t>
      </w:r>
      <w:r w:rsidR="000F0785">
        <w:rPr>
          <w:rFonts w:ascii="Times New Roman" w:hAnsi="Times New Roman" w:cs="Times New Roman"/>
          <w:sz w:val="24"/>
        </w:rPr>
        <w:t xml:space="preserve">expected performance </w:t>
      </w:r>
      <w:r w:rsidR="002F1139">
        <w:rPr>
          <w:rFonts w:ascii="Times New Roman" w:hAnsi="Times New Roman" w:cs="Times New Roman"/>
          <w:sz w:val="24"/>
        </w:rPr>
        <w:t xml:space="preserve">and </w:t>
      </w:r>
      <w:r w:rsidR="000F0785">
        <w:rPr>
          <w:rFonts w:ascii="Times New Roman" w:hAnsi="Times New Roman" w:cs="Times New Roman"/>
          <w:sz w:val="24"/>
        </w:rPr>
        <w:t>its realized performance in terms of accessibility</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0DAB4BB1" w:rsidR="00BD19C5" w:rsidRDefault="003A3D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w:t>
      </w:r>
      <w:r w:rsidR="00581A4E">
        <w:rPr>
          <w:rFonts w:ascii="Times New Roman" w:hAnsi="Times New Roman" w:cs="Times New Roman"/>
          <w:sz w:val="24"/>
        </w:rPr>
        <w:lastRenderedPageBreak/>
        <w:t xml:space="preserve">(GTFS)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the Central Ohio Transit Authority (COTA) bus system</w:t>
      </w:r>
      <w:r w:rsidR="00E27122">
        <w:rPr>
          <w:rFonts w:ascii="Times New Roman" w:hAnsi="Times New Roman" w:cs="Times New Roman"/>
          <w:sz w:val="24"/>
        </w:rPr>
        <w:t xml:space="preserve"> </w:t>
      </w:r>
      <w:r w:rsidR="005312BA">
        <w:rPr>
          <w:rFonts w:ascii="Times New Roman" w:hAnsi="Times New Roman" w:cs="Times New Roman"/>
          <w:sz w:val="24"/>
        </w:rPr>
        <w:t xml:space="preserve">in </w:t>
      </w:r>
      <w:r w:rsidR="00E27122">
        <w:rPr>
          <w:rFonts w:ascii="Times New Roman" w:hAnsi="Times New Roman" w:cs="Times New Roman"/>
          <w:sz w:val="24"/>
        </w:rPr>
        <w:t>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EA666C">
        <w:rPr>
          <w:rFonts w:ascii="Times New Roman" w:hAnsi="Times New Roman" w:cs="Times New Roman"/>
          <w:sz w:val="24"/>
        </w:rPr>
        <w:t xml:space="preserve">the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 xml:space="preserve">performance of scheduled and retrospective accessibility are very </w:t>
      </w:r>
      <w:r w:rsidR="00FC0DBD">
        <w:rPr>
          <w:rFonts w:ascii="Times New Roman" w:hAnsi="Times New Roman" w:cs="Times New Roman"/>
          <w:sz w:val="24"/>
        </w:rPr>
        <w:t>similar</w:t>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w:t>
      </w:r>
      <w:r w:rsidR="00F53510">
        <w:rPr>
          <w:rFonts w:ascii="Times New Roman" w:hAnsi="Times New Roman" w:cs="Times New Roman"/>
          <w:sz w:val="24"/>
        </w:rPr>
        <w:t xml:space="preserve">As a function of </w:t>
      </w:r>
      <w:r w:rsidR="0026701F">
        <w:rPr>
          <w:rFonts w:ascii="Times New Roman" w:hAnsi="Times New Roman" w:cs="Times New Roman"/>
          <w:sz w:val="24"/>
        </w:rPr>
        <w:t>time budget,</w:t>
      </w:r>
      <w:r w:rsidR="001F7E52">
        <w:rPr>
          <w:rFonts w:ascii="Times New Roman" w:hAnsi="Times New Roman" w:cs="Times New Roman"/>
          <w:sz w:val="24"/>
        </w:rPr>
        <w:t xml:space="preserve"> </w:t>
      </w:r>
      <w:r w:rsidR="00E31B09">
        <w:rPr>
          <w:rFonts w:ascii="Times New Roman" w:hAnsi="Times New Roman" w:cs="Times New Roman"/>
          <w:sz w:val="24"/>
        </w:rPr>
        <w:t xml:space="preserve">high </w:t>
      </w:r>
      <w:r w:rsidR="001F7E52">
        <w:rPr>
          <w:rFonts w:ascii="Times New Roman" w:hAnsi="Times New Roman" w:cs="Times New Roman"/>
          <w:sz w:val="24"/>
        </w:rPr>
        <w:t xml:space="preserve">unreliability </w:t>
      </w:r>
      <w:r w:rsidR="0026701F">
        <w:rPr>
          <w:rFonts w:ascii="Times New Roman" w:hAnsi="Times New Roman" w:cs="Times New Roman"/>
          <w:sz w:val="24"/>
        </w:rPr>
        <w:t xml:space="preserve">tends to </w:t>
      </w:r>
      <w:r w:rsidR="00647F48">
        <w:rPr>
          <w:rFonts w:ascii="Times New Roman" w:hAnsi="Times New Roman" w:cs="Times New Roman"/>
          <w:sz w:val="24"/>
        </w:rPr>
        <w:t xml:space="preserve">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 xml:space="preserve">suburban </w:t>
      </w:r>
      <w:r w:rsidR="00B04795">
        <w:rPr>
          <w:rFonts w:ascii="Times New Roman" w:hAnsi="Times New Roman" w:cs="Times New Roman"/>
          <w:sz w:val="24"/>
        </w:rPr>
        <w:t xml:space="preserve">fringe </w:t>
      </w:r>
      <w:r w:rsidR="00647F48">
        <w:rPr>
          <w:rFonts w:ascii="Times New Roman" w:hAnsi="Times New Roman" w:cs="Times New Roman"/>
          <w:sz w:val="24"/>
        </w:rPr>
        <w:t xml:space="preserve">as time budget </w:t>
      </w:r>
      <w:proofErr w:type="gramStart"/>
      <w:r w:rsidR="00647F48">
        <w:rPr>
          <w:rFonts w:ascii="Times New Roman" w:hAnsi="Times New Roman" w:cs="Times New Roman"/>
          <w:sz w:val="24"/>
        </w:rPr>
        <w:t>increases</w:t>
      </w:r>
      <w:r w:rsidR="00D37D30">
        <w:rPr>
          <w:rFonts w:ascii="Times New Roman" w:hAnsi="Times New Roman" w:cs="Times New Roman"/>
          <w:sz w:val="24"/>
        </w:rPr>
        <w:t xml:space="preserve">, </w:t>
      </w:r>
      <w:r w:rsidR="00E31B09">
        <w:rPr>
          <w:rFonts w:ascii="Times New Roman" w:hAnsi="Times New Roman" w:cs="Times New Roman"/>
          <w:sz w:val="24"/>
        </w:rPr>
        <w:t>but</w:t>
      </w:r>
      <w:proofErr w:type="gramEnd"/>
      <w:r w:rsidR="00E31B09">
        <w:rPr>
          <w:rFonts w:ascii="Times New Roman" w:hAnsi="Times New Roman" w:cs="Times New Roman"/>
          <w:sz w:val="24"/>
        </w:rPr>
        <w:t xml:space="preserve"> </w:t>
      </w:r>
      <w:r w:rsidR="00650AB9">
        <w:rPr>
          <w:rFonts w:ascii="Times New Roman" w:hAnsi="Times New Roman" w:cs="Times New Roman"/>
          <w:sz w:val="24"/>
        </w:rPr>
        <w:t xml:space="preserve">is followed by a pattern of low unreliability spreading </w:t>
      </w:r>
      <w:r w:rsidR="00D91A6D">
        <w:rPr>
          <w:rFonts w:ascii="Times New Roman" w:hAnsi="Times New Roman" w:cs="Times New Roman"/>
          <w:sz w:val="24"/>
        </w:rPr>
        <w:t xml:space="preserve">from the center </w:t>
      </w:r>
      <w:r w:rsidR="00660E2E">
        <w:rPr>
          <w:rFonts w:ascii="Times New Roman" w:hAnsi="Times New Roman" w:cs="Times New Roman"/>
          <w:sz w:val="24"/>
        </w:rPr>
        <w:t xml:space="preserve">as time budget continues to increase.  This is </w:t>
      </w:r>
      <w:r w:rsidR="00D37D30">
        <w:rPr>
          <w:rFonts w:ascii="Times New Roman" w:hAnsi="Times New Roman" w:cs="Times New Roman"/>
          <w:sz w:val="24"/>
        </w:rPr>
        <w:t xml:space="preserve">due to </w:t>
      </w:r>
      <w:r w:rsidR="00C154D1">
        <w:rPr>
          <w:rFonts w:ascii="Times New Roman" w:hAnsi="Times New Roman" w:cs="Times New Roman"/>
          <w:sz w:val="24"/>
        </w:rPr>
        <w:t xml:space="preserve">a </w:t>
      </w:r>
      <w:r w:rsidR="00D37D30">
        <w:rPr>
          <w:rFonts w:ascii="Times New Roman" w:hAnsi="Times New Roman" w:cs="Times New Roman"/>
          <w:sz w:val="24"/>
        </w:rPr>
        <w:t>saturation</w:t>
      </w:r>
      <w:r w:rsidR="00352693">
        <w:rPr>
          <w:rFonts w:ascii="Times New Roman" w:hAnsi="Times New Roman" w:cs="Times New Roman"/>
          <w:sz w:val="24"/>
        </w:rPr>
        <w:t xml:space="preserve"> </w:t>
      </w:r>
      <w:r w:rsidR="00C154D1">
        <w:rPr>
          <w:rFonts w:ascii="Times New Roman" w:hAnsi="Times New Roman" w:cs="Times New Roman"/>
          <w:sz w:val="24"/>
        </w:rPr>
        <w:t>effect</w:t>
      </w:r>
      <w:r w:rsidR="0018670F">
        <w:rPr>
          <w:rFonts w:ascii="Times New Roman" w:hAnsi="Times New Roman" w:cs="Times New Roman"/>
          <w:sz w:val="24"/>
        </w:rPr>
        <w:t xml:space="preserve"> co</w:t>
      </w:r>
      <w:r w:rsidR="00A33B99">
        <w:rPr>
          <w:rFonts w:ascii="Times New Roman" w:hAnsi="Times New Roman" w:cs="Times New Roman"/>
          <w:sz w:val="24"/>
        </w:rPr>
        <w:t>i</w:t>
      </w:r>
      <w:r w:rsidR="0018670F">
        <w:rPr>
          <w:rFonts w:ascii="Times New Roman" w:hAnsi="Times New Roman" w:cs="Times New Roman"/>
          <w:sz w:val="24"/>
        </w:rPr>
        <w:t xml:space="preserve">nciding with very large time budgets that occurs when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D1321E">
        <w:rPr>
          <w:rFonts w:ascii="Times New Roman" w:hAnsi="Times New Roman" w:cs="Times New Roman"/>
          <w:sz w:val="24"/>
        </w:rPr>
        <w:t xml:space="preserve">Our temporal </w:t>
      </w:r>
      <w:r w:rsidR="00024396">
        <w:rPr>
          <w:rFonts w:ascii="Times New Roman" w:hAnsi="Times New Roman" w:cs="Times New Roman"/>
          <w:sz w:val="24"/>
        </w:rPr>
        <w:t>analyses demonstrate that</w:t>
      </w:r>
      <w:r w:rsidR="006D22A5">
        <w:rPr>
          <w:rFonts w:ascii="Times New Roman" w:hAnsi="Times New Roman" w:cs="Times New Roman"/>
          <w:sz w:val="24"/>
        </w:rPr>
        <w:t xml:space="preserve"> unreliability for </w:t>
      </w:r>
      <w:r w:rsidR="00024396">
        <w:rPr>
          <w:rFonts w:ascii="Times New Roman" w:hAnsi="Times New Roman" w:cs="Times New Roman"/>
          <w:sz w:val="24"/>
        </w:rPr>
        <w:t xml:space="preserve">schedule-based accessibility is higher in February and September, </w:t>
      </w:r>
      <w:commentRangeStart w:id="151"/>
      <w:r w:rsidR="00024396">
        <w:rPr>
          <w:rFonts w:ascii="Times New Roman" w:hAnsi="Times New Roman" w:cs="Times New Roman"/>
          <w:sz w:val="24"/>
        </w:rPr>
        <w:t>morning and afternoon rush hours</w:t>
      </w:r>
      <w:commentRangeEnd w:id="151"/>
      <w:r w:rsidR="005F3CBA">
        <w:rPr>
          <w:rStyle w:val="CommentReference"/>
        </w:rPr>
        <w:commentReference w:id="151"/>
      </w:r>
      <w:r w:rsidR="00024396">
        <w:rPr>
          <w:rFonts w:ascii="Times New Roman" w:hAnsi="Times New Roman" w:cs="Times New Roman"/>
          <w:sz w:val="24"/>
        </w:rPr>
        <w:t xml:space="preserve">, and </w:t>
      </w:r>
      <w:r w:rsidR="005F3CBA">
        <w:rPr>
          <w:rFonts w:ascii="Times New Roman" w:hAnsi="Times New Roman" w:cs="Times New Roman"/>
          <w:sz w:val="24"/>
        </w:rPr>
        <w:t xml:space="preserve">the </w:t>
      </w:r>
      <w:r w:rsidR="00024396">
        <w:rPr>
          <w:rFonts w:ascii="Times New Roman" w:hAnsi="Times New Roman" w:cs="Times New Roman"/>
          <w:sz w:val="24"/>
        </w:rPr>
        <w:t xml:space="preserve">middle of </w:t>
      </w:r>
      <w:r w:rsidR="00DB0B00">
        <w:rPr>
          <w:rFonts w:ascii="Times New Roman" w:hAnsi="Times New Roman" w:cs="Times New Roman"/>
          <w:sz w:val="24"/>
        </w:rPr>
        <w:t xml:space="preserve">the </w:t>
      </w:r>
      <w:r w:rsidR="00024396">
        <w:rPr>
          <w:rFonts w:ascii="Times New Roman" w:hAnsi="Times New Roman" w:cs="Times New Roman"/>
          <w:sz w:val="24"/>
        </w:rPr>
        <w:t xml:space="preserve">week. </w:t>
      </w:r>
      <w:commentRangeStart w:id="152"/>
      <w:r w:rsidR="00024396">
        <w:rPr>
          <w:rFonts w:ascii="Times New Roman" w:hAnsi="Times New Roman" w:cs="Times New Roman"/>
          <w:sz w:val="24"/>
        </w:rPr>
        <w:t xml:space="preserve">This is consistent with prior findings </w:t>
      </w:r>
      <w:r w:rsidR="00706128">
        <w:rPr>
          <w:rFonts w:ascii="Times New Roman" w:hAnsi="Times New Roman" w:cs="Times New Roman"/>
          <w:sz w:val="24"/>
        </w:rPr>
        <w:t xml:space="preserve">related to </w:t>
      </w:r>
      <w:r w:rsidR="00024396">
        <w:rPr>
          <w:rFonts w:ascii="Times New Roman" w:hAnsi="Times New Roman" w:cs="Times New Roman"/>
          <w:sz w:val="24"/>
        </w:rPr>
        <w:t>bus delay</w:t>
      </w:r>
      <w:r w:rsidR="00706128">
        <w:rPr>
          <w:rFonts w:ascii="Times New Roman" w:hAnsi="Times New Roman" w:cs="Times New Roman"/>
          <w:sz w:val="24"/>
        </w:rPr>
        <w:t>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w:t>
      </w:r>
      <w:r w:rsidR="00706128">
        <w:rPr>
          <w:rFonts w:ascii="Times New Roman" w:hAnsi="Times New Roman" w:cs="Times New Roman"/>
          <w:sz w:val="24"/>
        </w:rPr>
        <w:t xml:space="preserve">the </w:t>
      </w:r>
      <w:r w:rsidR="00024396">
        <w:rPr>
          <w:rFonts w:ascii="Times New Roman" w:hAnsi="Times New Roman" w:cs="Times New Roman"/>
          <w:sz w:val="24"/>
        </w:rPr>
        <w:t>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w:t>
      </w:r>
      <w:r w:rsidR="00706128">
        <w:rPr>
          <w:rFonts w:ascii="Times New Roman" w:hAnsi="Times New Roman" w:cs="Times New Roman"/>
          <w:sz w:val="24"/>
        </w:rPr>
        <w:t xml:space="preserve">between these phenomena and </w:t>
      </w:r>
      <w:r w:rsidR="004834CC">
        <w:rPr>
          <w:rFonts w:ascii="Times New Roman" w:hAnsi="Times New Roman" w:cs="Times New Roman"/>
          <w:sz w:val="24"/>
        </w:rPr>
        <w:t>unreliability</w:t>
      </w:r>
      <w:r w:rsidR="00024396">
        <w:rPr>
          <w:rFonts w:ascii="Times New Roman" w:hAnsi="Times New Roman" w:cs="Times New Roman"/>
          <w:sz w:val="24"/>
        </w:rPr>
        <w:t>.</w:t>
      </w:r>
      <w:r w:rsidR="00BD19C5">
        <w:rPr>
          <w:rFonts w:ascii="Times New Roman" w:hAnsi="Times New Roman" w:cs="Times New Roman"/>
          <w:sz w:val="24"/>
        </w:rPr>
        <w:t xml:space="preserve"> </w:t>
      </w:r>
      <w:commentRangeEnd w:id="152"/>
      <w:r w:rsidR="007747CB">
        <w:rPr>
          <w:rStyle w:val="CommentReference"/>
        </w:rPr>
        <w:commentReference w:id="152"/>
      </w:r>
    </w:p>
    <w:p w14:paraId="5AA170EC" w14:textId="63A94A9F" w:rsidR="0043094D" w:rsidRDefault="007747CB"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xml:space="preserve">, </w:t>
      </w:r>
      <w:r w:rsidR="00993502">
        <w:rPr>
          <w:rFonts w:ascii="Times New Roman" w:hAnsi="Times New Roman" w:cs="Times New Roman"/>
          <w:sz w:val="24"/>
        </w:rPr>
        <w:t xml:space="preserve">however </w:t>
      </w:r>
      <w:r w:rsidR="00BD19C5">
        <w:rPr>
          <w:rFonts w:ascii="Times New Roman" w:hAnsi="Times New Roman" w:cs="Times New Roman"/>
          <w:sz w:val="24"/>
        </w:rPr>
        <w:t>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993502">
        <w:rPr>
          <w:rFonts w:ascii="Times New Roman" w:hAnsi="Times New Roman" w:cs="Times New Roman"/>
          <w:sz w:val="24"/>
        </w:rPr>
        <w:t xml:space="preserve">schedule </w:t>
      </w:r>
      <w:r w:rsidR="00357EB3">
        <w:rPr>
          <w:rFonts w:ascii="Times New Roman" w:hAnsi="Times New Roman" w:cs="Times New Roman"/>
          <w:sz w:val="24"/>
        </w:rPr>
        <w:t xml:space="preserve">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w:t>
      </w:r>
      <w:commentRangeStart w:id="153"/>
      <w:commentRangeStart w:id="154"/>
      <w:commentRangeStart w:id="155"/>
      <w:del w:id="156" w:author="Porr, Adam" w:date="2021-10-25T16:46:00Z">
        <w:r w:rsidR="00466C12" w:rsidDel="00977BA1">
          <w:rPr>
            <w:rFonts w:ascii="Times New Roman" w:hAnsi="Times New Roman" w:cs="Times New Roman"/>
            <w:sz w:val="24"/>
          </w:rPr>
          <w:delText xml:space="preserve">system’s </w:delText>
        </w:r>
      </w:del>
      <w:ins w:id="157" w:author="Porr, Adam" w:date="2021-10-25T16:46:00Z">
        <w:r w:rsidR="00977BA1">
          <w:rPr>
            <w:rFonts w:ascii="Times New Roman" w:hAnsi="Times New Roman" w:cs="Times New Roman"/>
            <w:sz w:val="24"/>
          </w:rPr>
          <w:t>planner’s</w:t>
        </w:r>
        <w:r w:rsidR="00977BA1">
          <w:rPr>
            <w:rFonts w:ascii="Times New Roman" w:hAnsi="Times New Roman" w:cs="Times New Roman"/>
            <w:sz w:val="24"/>
          </w:rPr>
          <w:t xml:space="preserve"> </w:t>
        </w:r>
      </w:ins>
      <w:r w:rsidR="00466C12">
        <w:rPr>
          <w:rFonts w:ascii="Times New Roman" w:hAnsi="Times New Roman" w:cs="Times New Roman"/>
          <w:sz w:val="24"/>
        </w:rPr>
        <w:t>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t</w:t>
      </w:r>
      <w:ins w:id="158" w:author="Miller, Harvey" w:date="2021-10-25T14:58:00Z">
        <w:r w:rsidR="00A357BC">
          <w:rPr>
            <w:rFonts w:ascii="Times New Roman" w:hAnsi="Times New Roman" w:cs="Times New Roman"/>
            <w:sz w:val="24"/>
          </w:rPr>
          <w:t>his</w:t>
        </w:r>
      </w:ins>
      <w:del w:id="159" w:author="Miller, Harvey" w:date="2021-10-25T14:58:00Z">
        <w:r w:rsidR="00BD0013" w:rsidDel="00A357BC">
          <w:rPr>
            <w:rFonts w:ascii="Times New Roman" w:hAnsi="Times New Roman" w:cs="Times New Roman"/>
            <w:sz w:val="24"/>
          </w:rPr>
          <w:delText>he</w:delText>
        </w:r>
        <w:r w:rsidR="00BD0013">
          <w:rPr>
            <w:rFonts w:ascii="Times New Roman" w:hAnsi="Times New Roman" w:cs="Times New Roman"/>
            <w:sz w:val="24"/>
          </w:rPr>
          <w:delText xml:space="preserve"> reality</w:delText>
        </w:r>
      </w:del>
      <w:r w:rsidR="00466C12">
        <w:rPr>
          <w:rFonts w:ascii="Times New Roman" w:hAnsi="Times New Roman" w:cs="Times New Roman"/>
          <w:sz w:val="24"/>
        </w:rPr>
        <w:t xml:space="preserve"> from a user’s perspective</w:t>
      </w:r>
      <w:commentRangeEnd w:id="153"/>
      <w:r w:rsidR="00862421">
        <w:rPr>
          <w:rStyle w:val="CommentReference"/>
        </w:rPr>
        <w:commentReference w:id="153"/>
      </w:r>
      <w:commentRangeEnd w:id="154"/>
      <w:r w:rsidR="00160410">
        <w:rPr>
          <w:rStyle w:val="CommentReference"/>
        </w:rPr>
        <w:commentReference w:id="154"/>
      </w:r>
      <w:commentRangeEnd w:id="155"/>
      <w:r w:rsidR="007A14EF">
        <w:rPr>
          <w:rStyle w:val="CommentReference"/>
        </w:rPr>
        <w:commentReference w:id="155"/>
      </w:r>
      <w:r w:rsidR="00F37C68">
        <w:rPr>
          <w:rFonts w:ascii="Times New Roman" w:hAnsi="Times New Roman" w:cs="Times New Roman"/>
          <w:sz w:val="24"/>
        </w:rPr>
        <w:t xml:space="preserve">, i.e., whether a user can </w:t>
      </w:r>
      <w:ins w:id="160" w:author="Miller, Harvey" w:date="2021-10-25T14:58:00Z">
        <w:r w:rsidR="00367337">
          <w:rPr>
            <w:rFonts w:ascii="Times New Roman" w:hAnsi="Times New Roman" w:cs="Times New Roman"/>
            <w:sz w:val="24"/>
          </w:rPr>
          <w:t xml:space="preserve">complete </w:t>
        </w:r>
      </w:ins>
      <w:del w:id="161" w:author="Miller, Harvey" w:date="2021-10-25T14:58:00Z">
        <w:r w:rsidR="00F8346F">
          <w:rPr>
            <w:rFonts w:ascii="Times New Roman" w:hAnsi="Times New Roman" w:cs="Times New Roman"/>
            <w:sz w:val="24"/>
          </w:rPr>
          <w:delText>finish</w:delText>
        </w:r>
        <w:r w:rsidR="00F37C68">
          <w:rPr>
            <w:rFonts w:ascii="Times New Roman" w:hAnsi="Times New Roman" w:cs="Times New Roman"/>
            <w:sz w:val="24"/>
          </w:rPr>
          <w:delText xml:space="preserve"> the </w:delText>
        </w:r>
      </w:del>
      <w:r w:rsidR="00F37C68">
        <w:rPr>
          <w:rFonts w:ascii="Times New Roman" w:hAnsi="Times New Roman" w:cs="Times New Roman"/>
          <w:sz w:val="24"/>
        </w:rPr>
        <w:t>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w:t>
      </w:r>
      <w:r w:rsidR="000F2D37">
        <w:rPr>
          <w:rFonts w:ascii="Times New Roman" w:hAnsi="Times New Roman" w:cs="Times New Roman"/>
          <w:sz w:val="24"/>
        </w:rPr>
        <w:t>greater use of</w:t>
      </w:r>
      <w:r w:rsidR="00673FA0">
        <w:rPr>
          <w:rFonts w:ascii="Times New Roman" w:hAnsi="Times New Roman" w:cs="Times New Roman"/>
          <w:sz w:val="24"/>
        </w:rPr>
        <w:t xml:space="preserve">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commentRangeStart w:id="162"/>
      <w:commentRangeStart w:id="163"/>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w:t>
      </w:r>
      <w:commentRangeEnd w:id="162"/>
      <w:r w:rsidR="00792B99">
        <w:rPr>
          <w:rStyle w:val="CommentReference"/>
        </w:rPr>
        <w:commentReference w:id="162"/>
      </w:r>
      <w:commentRangeEnd w:id="163"/>
      <w:r w:rsidR="00A060BC">
        <w:rPr>
          <w:rStyle w:val="CommentReference"/>
        </w:rPr>
        <w:commentReference w:id="163"/>
      </w:r>
      <w:r w:rsidR="00673FA0">
        <w:rPr>
          <w:rFonts w:ascii="Times New Roman" w:hAnsi="Times New Roman" w:cs="Times New Roman"/>
          <w:sz w:val="24"/>
        </w:rPr>
        <w:t>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xml:space="preserve">. </w:t>
      </w:r>
      <w:r w:rsidR="001A1E7D">
        <w:rPr>
          <w:rFonts w:ascii="Times New Roman" w:hAnsi="Times New Roman" w:cs="Times New Roman"/>
          <w:sz w:val="24"/>
        </w:rPr>
        <w:t>If planning continues to be based on schedule alone</w:t>
      </w:r>
      <w:r w:rsidR="004E3BF8">
        <w:rPr>
          <w:rFonts w:ascii="Times New Roman" w:hAnsi="Times New Roman" w:cs="Times New Roman"/>
          <w:sz w:val="24"/>
        </w:rPr>
        <w:t>, i</w:t>
      </w:r>
      <w:r w:rsidR="0043094D">
        <w:rPr>
          <w:rFonts w:ascii="Times New Roman" w:hAnsi="Times New Roman" w:cs="Times New Roman"/>
          <w:sz w:val="24"/>
        </w:rPr>
        <w:t xml:space="preserve">t is imperative for authorities and planners to consider </w:t>
      </w:r>
      <w:r w:rsidR="00164819">
        <w:rPr>
          <w:rFonts w:ascii="Times New Roman" w:hAnsi="Times New Roman" w:cs="Times New Roman"/>
          <w:sz w:val="24"/>
        </w:rPr>
        <w:t xml:space="preserve">the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w:t>
      </w:r>
      <w:r w:rsidR="00164819">
        <w:rPr>
          <w:rFonts w:ascii="Times New Roman" w:hAnsi="Times New Roman" w:cs="Times New Roman"/>
          <w:sz w:val="24"/>
        </w:rPr>
        <w:t xml:space="preserve">of scheduled and retrospective measures </w:t>
      </w:r>
      <w:r w:rsidR="00476E7F">
        <w:rPr>
          <w:rFonts w:ascii="Times New Roman" w:hAnsi="Times New Roman" w:cs="Times New Roman"/>
          <w:sz w:val="24"/>
        </w:rPr>
        <w:t xml:space="preserve">and </w:t>
      </w:r>
      <w:commentRangeStart w:id="164"/>
      <w:commentRangeStart w:id="165"/>
      <w:commentRangeStart w:id="166"/>
      <w:r w:rsidR="00476E7F">
        <w:rPr>
          <w:rFonts w:ascii="Times New Roman" w:hAnsi="Times New Roman" w:cs="Times New Roman"/>
          <w:sz w:val="24"/>
        </w:rPr>
        <w:t>plan more conservatively</w:t>
      </w:r>
      <w:commentRangeEnd w:id="164"/>
      <w:r w:rsidR="0053501E">
        <w:rPr>
          <w:rStyle w:val="CommentReference"/>
        </w:rPr>
        <w:commentReference w:id="164"/>
      </w:r>
      <w:commentRangeEnd w:id="165"/>
      <w:r w:rsidR="00A060BC">
        <w:rPr>
          <w:rStyle w:val="CommentReference"/>
        </w:rPr>
        <w:commentReference w:id="165"/>
      </w:r>
      <w:commentRangeEnd w:id="166"/>
      <w:r w:rsidR="00FD79FA">
        <w:rPr>
          <w:rStyle w:val="CommentReference"/>
        </w:rPr>
        <w:commentReference w:id="166"/>
      </w:r>
      <w:r w:rsidR="0043094D">
        <w:rPr>
          <w:rFonts w:ascii="Times New Roman" w:hAnsi="Times New Roman" w:cs="Times New Roman"/>
          <w:sz w:val="24"/>
        </w:rPr>
        <w:t xml:space="preserve">. </w:t>
      </w:r>
    </w:p>
    <w:p w14:paraId="1B67042E" w14:textId="71BED90A" w:rsidR="00BD19C5" w:rsidRDefault="00E82B63"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w:t>
      </w:r>
      <w:r w:rsidR="00687DEB">
        <w:rPr>
          <w:rFonts w:ascii="Times New Roman" w:hAnsi="Times New Roman" w:cs="Times New Roman"/>
          <w:sz w:val="24"/>
        </w:rPr>
        <w:t>allows</w:t>
      </w:r>
      <w:r w:rsidR="009B649F">
        <w:rPr>
          <w:rFonts w:ascii="Times New Roman" w:hAnsi="Times New Roman" w:cs="Times New Roman"/>
          <w:sz w:val="24"/>
        </w:rPr>
        <w:t xml:space="preserve"> for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9B649F">
        <w:rPr>
          <w:rFonts w:ascii="Times New Roman" w:hAnsi="Times New Roman" w:cs="Times New Roman"/>
          <w:sz w:val="24"/>
        </w:rPr>
        <w:t>a user’s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w:t>
      </w:r>
      <w:r w:rsidR="00B30EBB">
        <w:rPr>
          <w:rFonts w:ascii="Times New Roman" w:hAnsi="Times New Roman" w:cs="Times New Roman"/>
          <w:sz w:val="24"/>
        </w:rPr>
        <w:t xml:space="preserve">prediction </w:t>
      </w:r>
      <w:r w:rsidR="00976DE9">
        <w:rPr>
          <w:rFonts w:ascii="Times New Roman" w:hAnsi="Times New Roman" w:cs="Times New Roman"/>
          <w:sz w:val="24"/>
        </w:rPr>
        <w:t>algorithm</w:t>
      </w:r>
      <w:r w:rsidR="00B30EBB">
        <w:rPr>
          <w:rFonts w:ascii="Times New Roman" w:hAnsi="Times New Roman" w:cs="Times New Roman"/>
          <w:sz w:val="24"/>
        </w:rPr>
        <w:t>s</w:t>
      </w:r>
      <w:r w:rsidR="00976DE9">
        <w:rPr>
          <w:rFonts w:ascii="Times New Roman" w:hAnsi="Times New Roman" w:cs="Times New Roman"/>
          <w:sz w:val="24"/>
        </w:rPr>
        <w:t xml:space="preserve"> can significantly enhance the experience of a user. </w:t>
      </w:r>
      <w:r w:rsidR="00272BC8">
        <w:rPr>
          <w:rFonts w:ascii="Times New Roman" w:hAnsi="Times New Roman" w:cs="Times New Roman"/>
          <w:sz w:val="24"/>
        </w:rPr>
        <w:t xml:space="preserve">Rather than attempting to account for the continuum </w:t>
      </w:r>
      <w:r w:rsidR="002B2CAC">
        <w:rPr>
          <w:rFonts w:ascii="Times New Roman" w:hAnsi="Times New Roman" w:cs="Times New Roman"/>
          <w:sz w:val="24"/>
        </w:rPr>
        <w:t xml:space="preserve">of </w:t>
      </w:r>
      <w:r w:rsidR="00121F74">
        <w:rPr>
          <w:rFonts w:ascii="Times New Roman" w:hAnsi="Times New Roman" w:cs="Times New Roman"/>
          <w:sz w:val="24"/>
        </w:rPr>
        <w:t xml:space="preserve">possible </w:t>
      </w:r>
      <w:r w:rsidR="002B2CAC">
        <w:rPr>
          <w:rFonts w:ascii="Times New Roman" w:hAnsi="Times New Roman" w:cs="Times New Roman"/>
          <w:sz w:val="24"/>
        </w:rPr>
        <w:t>RTI integration</w:t>
      </w:r>
      <w:r w:rsidR="00DF27F1">
        <w:rPr>
          <w:rFonts w:ascii="Times New Roman" w:hAnsi="Times New Roman" w:cs="Times New Roman"/>
          <w:sz w:val="24"/>
        </w:rPr>
        <w:t>,</w:t>
      </w:r>
      <w:r w:rsidR="00616DF1">
        <w:rPr>
          <w:rFonts w:ascii="Times New Roman" w:hAnsi="Times New Roman" w:cs="Times New Roman"/>
          <w:sz w:val="24"/>
        </w:rPr>
        <w:t xml:space="preserve"> w</w:t>
      </w:r>
      <w:r w:rsidR="00976DE9">
        <w:rPr>
          <w:rFonts w:ascii="Times New Roman" w:hAnsi="Times New Roman" w:cs="Times New Roman"/>
          <w:sz w:val="24"/>
        </w:rPr>
        <w:t>e provide the retrospective</w:t>
      </w:r>
      <w:r w:rsidR="006E4918">
        <w:rPr>
          <w:rFonts w:ascii="Times New Roman" w:hAnsi="Times New Roman" w:cs="Times New Roman"/>
          <w:sz w:val="24"/>
        </w:rPr>
        <w:t xml:space="preserve"> measure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and</w:t>
      </w:r>
      <w:r w:rsidR="00F12338">
        <w:rPr>
          <w:rFonts w:ascii="Times New Roman" w:hAnsi="Times New Roman" w:cs="Times New Roman"/>
          <w:sz w:val="24"/>
        </w:rPr>
        <w:t xml:space="preserve"> the realizable measure as the</w:t>
      </w:r>
      <w:r w:rsidR="00976DE9">
        <w:rPr>
          <w:rFonts w:ascii="Times New Roman" w:hAnsi="Times New Roman" w:cs="Times New Roman"/>
          <w:sz w:val="24"/>
        </w:rPr>
        <w:t xml:space="preserve"> lower bound </w:t>
      </w:r>
      <w:r w:rsidR="00616DF1">
        <w:rPr>
          <w:rFonts w:ascii="Times New Roman" w:hAnsi="Times New Roman" w:cs="Times New Roman"/>
          <w:sz w:val="24"/>
        </w:rPr>
        <w:t xml:space="preserve">(no RTI) </w:t>
      </w:r>
      <w:r w:rsidR="00121F74">
        <w:rPr>
          <w:rFonts w:ascii="Times New Roman" w:hAnsi="Times New Roman" w:cs="Times New Roman"/>
          <w:sz w:val="24"/>
        </w:rPr>
        <w:t xml:space="preserve">for use </w:t>
      </w:r>
      <w:r w:rsidR="00616DF1">
        <w:rPr>
          <w:rFonts w:ascii="Times New Roman" w:hAnsi="Times New Roman" w:cs="Times New Roman"/>
          <w:sz w:val="24"/>
        </w:rPr>
        <w:t xml:space="preserve">as </w:t>
      </w:r>
      <w:r w:rsidR="00952258">
        <w:rPr>
          <w:rFonts w:ascii="Times New Roman" w:hAnsi="Times New Roman" w:cs="Times New Roman"/>
          <w:sz w:val="24"/>
        </w:rPr>
        <w:t>benchmarks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lastRenderedPageBreak/>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 xml:space="preserve">studies can </w:t>
      </w:r>
      <w:commentRangeStart w:id="167"/>
      <w:commentRangeStart w:id="168"/>
      <w:r w:rsidR="00926865">
        <w:rPr>
          <w:rFonts w:ascii="Times New Roman" w:hAnsi="Times New Roman" w:cs="Times New Roman"/>
          <w:sz w:val="24"/>
        </w:rPr>
        <w:t>conduct similar analysis on other transit systems</w:t>
      </w:r>
      <w:commentRangeEnd w:id="167"/>
      <w:r w:rsidR="003B2372">
        <w:rPr>
          <w:rStyle w:val="CommentReference"/>
        </w:rPr>
        <w:commentReference w:id="167"/>
      </w:r>
      <w:commentRangeEnd w:id="168"/>
      <w:r w:rsidR="00441B1F">
        <w:rPr>
          <w:rStyle w:val="CommentReference"/>
        </w:rPr>
        <w:commentReference w:id="168"/>
      </w:r>
      <w:r w:rsidR="00160410">
        <w:rPr>
          <w:rFonts w:ascii="Times New Roman" w:hAnsi="Times New Roman" w:cs="Times New Roman"/>
          <w:sz w:val="24"/>
        </w:rPr>
        <w:t xml:space="preserve"> and explore the relationship between unreliability and different aspects of system network topolog</w:t>
      </w:r>
      <w:r w:rsidR="00441B1F">
        <w:rPr>
          <w:rFonts w:ascii="Times New Roman" w:hAnsi="Times New Roman" w:cs="Times New Roman"/>
          <w:sz w:val="24"/>
        </w:rPr>
        <w:t>y</w:t>
      </w:r>
      <w:r w:rsidR="00160410">
        <w:rPr>
          <w:rFonts w:ascii="Times New Roman" w:hAnsi="Times New Roman" w:cs="Times New Roman"/>
          <w:sz w:val="24"/>
        </w:rPr>
        <w:t xml:space="preserve">, </w:t>
      </w:r>
      <w:r w:rsidR="00441B1F">
        <w:rPr>
          <w:rFonts w:ascii="Times New Roman" w:hAnsi="Times New Roman" w:cs="Times New Roman"/>
          <w:sz w:val="24"/>
        </w:rPr>
        <w:t>such as</w:t>
      </w:r>
      <w:r w:rsidR="00160410">
        <w:rPr>
          <w:rFonts w:ascii="Times New Roman" w:hAnsi="Times New Roman" w:cs="Times New Roman"/>
          <w:sz w:val="24"/>
        </w:rPr>
        <w:t xml:space="preserve"> route alignment, stop locations, and headways</w:t>
      </w:r>
      <w:r w:rsidR="00926865">
        <w:rPr>
          <w:rFonts w:ascii="Times New Roman" w:hAnsi="Times New Roman" w:cs="Times New Roman"/>
          <w:sz w:val="24"/>
        </w:rPr>
        <w:t>.</w:t>
      </w:r>
    </w:p>
    <w:p w14:paraId="23A4578E" w14:textId="684ECA8A" w:rsidR="00A53195" w:rsidRDefault="00A53195" w:rsidP="0038245D">
      <w:pPr>
        <w:spacing w:line="240" w:lineRule="auto"/>
        <w:jc w:val="both"/>
        <w:rPr>
          <w:rFonts w:ascii="Times New Roman" w:hAnsi="Times New Roman" w:cs="Times New Roman"/>
          <w:sz w:val="24"/>
        </w:rPr>
      </w:pPr>
    </w:p>
    <w:p w14:paraId="6C036B43" w14:textId="589FC4AD" w:rsidR="00ED6741" w:rsidRDefault="00ED6741" w:rsidP="0038245D">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38245D">
      <w:pPr>
        <w:spacing w:line="240" w:lineRule="auto"/>
        <w:jc w:val="both"/>
        <w:rPr>
          <w:rFonts w:ascii="Times New Roman" w:hAnsi="Times New Roman" w:cs="Times New Roman"/>
          <w:sz w:val="24"/>
        </w:rPr>
      </w:pPr>
    </w:p>
    <w:p w14:paraId="63F51F84" w14:textId="5D38BA57" w:rsidR="00594A01" w:rsidRDefault="00594A01" w:rsidP="0038245D">
      <w:pPr>
        <w:spacing w:line="240" w:lineRule="auto"/>
        <w:jc w:val="both"/>
        <w:rPr>
          <w:rFonts w:ascii="Times New Roman" w:hAnsi="Times New Roman" w:cs="Times New Roman"/>
          <w:sz w:val="24"/>
        </w:rPr>
      </w:pPr>
      <w:r>
        <w:rPr>
          <w:rFonts w:ascii="Times New Roman" w:hAnsi="Times New Roman" w:cs="Times New Roman"/>
          <w:sz w:val="24"/>
        </w:rPr>
        <w:t>References:</w:t>
      </w:r>
    </w:p>
    <w:p w14:paraId="42EC977F" w14:textId="08933ECE" w:rsidR="00460E28" w:rsidRPr="00460E28" w:rsidRDefault="002700E2"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460E28" w:rsidRPr="00460E28">
        <w:rPr>
          <w:rFonts w:ascii="Times New Roman" w:hAnsi="Times New Roman" w:cs="Times New Roman"/>
          <w:noProof/>
          <w:sz w:val="24"/>
          <w:szCs w:val="24"/>
        </w:rPr>
        <w:t xml:space="preserve">Ahn, B.-H., &amp; Shin, J.-Y. (1991). Vehicle-routeing with time windows and time-varying congestion. </w:t>
      </w:r>
      <w:r w:rsidR="00460E28" w:rsidRPr="00460E28">
        <w:rPr>
          <w:rFonts w:ascii="Times New Roman" w:hAnsi="Times New Roman" w:cs="Times New Roman"/>
          <w:i/>
          <w:iCs/>
          <w:noProof/>
          <w:sz w:val="24"/>
          <w:szCs w:val="24"/>
        </w:rPr>
        <w:t>Journal of the Operational Research Society</w:t>
      </w:r>
      <w:r w:rsidR="00460E28" w:rsidRPr="00460E28">
        <w:rPr>
          <w:rFonts w:ascii="Times New Roman" w:hAnsi="Times New Roman" w:cs="Times New Roman"/>
          <w:noProof/>
          <w:sz w:val="24"/>
          <w:szCs w:val="24"/>
        </w:rPr>
        <w:t xml:space="preserve">, </w:t>
      </w:r>
      <w:r w:rsidR="00460E28" w:rsidRPr="00460E28">
        <w:rPr>
          <w:rFonts w:ascii="Times New Roman" w:hAnsi="Times New Roman" w:cs="Times New Roman"/>
          <w:i/>
          <w:iCs/>
          <w:noProof/>
          <w:sz w:val="24"/>
          <w:szCs w:val="24"/>
        </w:rPr>
        <w:t>42</w:t>
      </w:r>
      <w:r w:rsidR="00460E28" w:rsidRPr="00460E28">
        <w:rPr>
          <w:rFonts w:ascii="Times New Roman" w:hAnsi="Times New Roman" w:cs="Times New Roman"/>
          <w:noProof/>
          <w:sz w:val="24"/>
          <w:szCs w:val="24"/>
        </w:rPr>
        <w:t>(5), 393–400.</w:t>
      </w:r>
    </w:p>
    <w:p w14:paraId="097CCA8B"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460E28">
        <w:rPr>
          <w:rFonts w:ascii="Times New Roman" w:hAnsi="Times New Roman" w:cs="Times New Roman"/>
          <w:i/>
          <w:iCs/>
          <w:noProof/>
          <w:sz w:val="24"/>
          <w:szCs w:val="24"/>
        </w:rPr>
        <w:t>Journal of Transport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85</w:t>
      </w:r>
      <w:r w:rsidRPr="00460E28">
        <w:rPr>
          <w:rFonts w:ascii="Times New Roman" w:hAnsi="Times New Roman" w:cs="Times New Roman"/>
          <w:noProof/>
          <w:sz w:val="24"/>
          <w:szCs w:val="24"/>
        </w:rPr>
        <w:t>, 102671.</w:t>
      </w:r>
    </w:p>
    <w:p w14:paraId="1372DD16"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Banister, D. (2008). The sustainable mobility paradigm. </w:t>
      </w:r>
      <w:r w:rsidRPr="00460E28">
        <w:rPr>
          <w:rFonts w:ascii="Times New Roman" w:hAnsi="Times New Roman" w:cs="Times New Roman"/>
          <w:i/>
          <w:iCs/>
          <w:noProof/>
          <w:sz w:val="24"/>
          <w:szCs w:val="24"/>
        </w:rPr>
        <w:t>Transport Policy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15</w:t>
      </w:r>
      <w:r w:rsidRPr="00460E28">
        <w:rPr>
          <w:rFonts w:ascii="Times New Roman" w:hAnsi="Times New Roman" w:cs="Times New Roman"/>
          <w:noProof/>
          <w:sz w:val="24"/>
          <w:szCs w:val="24"/>
        </w:rPr>
        <w:t>(2), 73–80.</w:t>
      </w:r>
    </w:p>
    <w:p w14:paraId="38985D60"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Barbeau, S. J., &amp; Antrim, A. (2013). The Many Uses of GTFS Data – Opening the Door to Transit and Multimodal Applications. In </w:t>
      </w:r>
      <w:r w:rsidRPr="00460E28">
        <w:rPr>
          <w:rFonts w:ascii="Times New Roman" w:hAnsi="Times New Roman" w:cs="Times New Roman"/>
          <w:i/>
          <w:iCs/>
          <w:noProof/>
          <w:sz w:val="24"/>
          <w:szCs w:val="24"/>
        </w:rPr>
        <w:t>ITS America 2013</w:t>
      </w:r>
      <w:r w:rsidRPr="00460E28">
        <w:rPr>
          <w:rFonts w:ascii="Times New Roman" w:hAnsi="Times New Roman" w:cs="Times New Roman"/>
          <w:noProof/>
          <w:sz w:val="24"/>
          <w:szCs w:val="24"/>
        </w:rPr>
        <w:t>. Nashville, Tennessee: Intelligent Transportation Society of America. Retrieved from http://prezi.com/-69luw8sfabp/the-many-uses-of-gtfs-data-its-america-april-2013/</w:t>
      </w:r>
    </w:p>
    <w:p w14:paraId="4842F12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Batty, M. (2013). Big data, smart cities and city planning. </w:t>
      </w:r>
      <w:r w:rsidRPr="00460E28">
        <w:rPr>
          <w:rFonts w:ascii="Times New Roman" w:hAnsi="Times New Roman" w:cs="Times New Roman"/>
          <w:i/>
          <w:iCs/>
          <w:noProof/>
          <w:sz w:val="24"/>
          <w:szCs w:val="24"/>
        </w:rPr>
        <w:t>Dialogues in Human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w:t>
      </w:r>
      <w:r w:rsidRPr="00460E28">
        <w:rPr>
          <w:rFonts w:ascii="Times New Roman" w:hAnsi="Times New Roman" w:cs="Times New Roman"/>
          <w:noProof/>
          <w:sz w:val="24"/>
          <w:szCs w:val="24"/>
        </w:rPr>
        <w:t>(3), 274–279.</w:t>
      </w:r>
    </w:p>
    <w:p w14:paraId="4B2B7296"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Burns, L. D. (1980). Transportation, temporal, and spatial components of accessibility.</w:t>
      </w:r>
    </w:p>
    <w:p w14:paraId="5CD7CE84"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Central Ohio Transit Authority. (2021). Data. Retrieved June 27, 2021, from https://www.cota.com/data/</w:t>
      </w:r>
    </w:p>
    <w:p w14:paraId="5E1A789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Chen, B. Y., Li, Q., Wang, D., Shaw, S.-L., Lam, W. H. K., Yuan, H., &amp; Fang, Z. (2013). Reliable space–time prisms under travel time uncertainty. </w:t>
      </w:r>
      <w:r w:rsidRPr="00460E28">
        <w:rPr>
          <w:rFonts w:ascii="Times New Roman" w:hAnsi="Times New Roman" w:cs="Times New Roman"/>
          <w:i/>
          <w:iCs/>
          <w:noProof/>
          <w:sz w:val="24"/>
          <w:szCs w:val="24"/>
        </w:rPr>
        <w:t>Annals of the Association of American Geographers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103</w:t>
      </w:r>
      <w:r w:rsidRPr="00460E28">
        <w:rPr>
          <w:rFonts w:ascii="Times New Roman" w:hAnsi="Times New Roman" w:cs="Times New Roman"/>
          <w:noProof/>
          <w:sz w:val="24"/>
          <w:szCs w:val="24"/>
        </w:rPr>
        <w:t>(6), 1502–1521.</w:t>
      </w:r>
    </w:p>
    <w:p w14:paraId="389216F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Chen, B. Y., Yuan, H., Li, Q., Shaw, S.-L., Lam, W. H. K., &amp; Chen, X. (2016). Spatiotemporal data model for network time geographic analysis in the era of big data. </w:t>
      </w:r>
      <w:r w:rsidRPr="00460E28">
        <w:rPr>
          <w:rFonts w:ascii="Times New Roman" w:hAnsi="Times New Roman" w:cs="Times New Roman"/>
          <w:i/>
          <w:iCs/>
          <w:noProof/>
          <w:sz w:val="24"/>
          <w:szCs w:val="24"/>
        </w:rPr>
        <w:t>International Journal of Geographical Information Science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30</w:t>
      </w:r>
      <w:r w:rsidRPr="00460E28">
        <w:rPr>
          <w:rFonts w:ascii="Times New Roman" w:hAnsi="Times New Roman" w:cs="Times New Roman"/>
          <w:noProof/>
          <w:sz w:val="24"/>
          <w:szCs w:val="24"/>
        </w:rPr>
        <w:t>(6), 1041–1071.</w:t>
      </w:r>
    </w:p>
    <w:p w14:paraId="5789070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Delafontaine, M., Neutens, T., &amp; Van de Weghe, N. (2011). Modelling potential movement in constrained travel environments using rough space–time prisms. </w:t>
      </w:r>
      <w:r w:rsidRPr="00460E28">
        <w:rPr>
          <w:rFonts w:ascii="Times New Roman" w:hAnsi="Times New Roman" w:cs="Times New Roman"/>
          <w:i/>
          <w:iCs/>
          <w:noProof/>
          <w:sz w:val="24"/>
          <w:szCs w:val="24"/>
        </w:rPr>
        <w:t>International Journal of Geographical Information Science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25</w:t>
      </w:r>
      <w:r w:rsidRPr="00460E28">
        <w:rPr>
          <w:rFonts w:ascii="Times New Roman" w:hAnsi="Times New Roman" w:cs="Times New Roman"/>
          <w:noProof/>
          <w:sz w:val="24"/>
          <w:szCs w:val="24"/>
        </w:rPr>
        <w:t>(9), 1389–1411.</w:t>
      </w:r>
    </w:p>
    <w:p w14:paraId="3EE09CCC"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Fang, Z., Shaw, S.-L., Tu, W., Li, Q., &amp; Li, Y. (2012). Spatiotemporal analysis of critical transportation links based on time geographic concepts: a case study of critical bridges in Wuhan, China. </w:t>
      </w:r>
      <w:r w:rsidRPr="00460E28">
        <w:rPr>
          <w:rFonts w:ascii="Times New Roman" w:hAnsi="Times New Roman" w:cs="Times New Roman"/>
          <w:i/>
          <w:iCs/>
          <w:noProof/>
          <w:sz w:val="24"/>
          <w:szCs w:val="24"/>
        </w:rPr>
        <w:t>Journal of Transport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23</w:t>
      </w:r>
      <w:r w:rsidRPr="00460E28">
        <w:rPr>
          <w:rFonts w:ascii="Times New Roman" w:hAnsi="Times New Roman" w:cs="Times New Roman"/>
          <w:noProof/>
          <w:sz w:val="24"/>
          <w:szCs w:val="24"/>
        </w:rPr>
        <w:t>, 44–59.</w:t>
      </w:r>
    </w:p>
    <w:p w14:paraId="49EC097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Farber, S., Bartholomew, K., Li, X., Páez, A., &amp; Habib, K. M. N. (2014). Assessing social equity </w:t>
      </w:r>
      <w:r w:rsidRPr="00460E28">
        <w:rPr>
          <w:rFonts w:ascii="Times New Roman" w:hAnsi="Times New Roman" w:cs="Times New Roman"/>
          <w:noProof/>
          <w:sz w:val="24"/>
          <w:szCs w:val="24"/>
        </w:rPr>
        <w:lastRenderedPageBreak/>
        <w:t xml:space="preserve">in distance based transit fares using a model of travel behavior. </w:t>
      </w:r>
      <w:r w:rsidRPr="00460E28">
        <w:rPr>
          <w:rFonts w:ascii="Times New Roman" w:hAnsi="Times New Roman" w:cs="Times New Roman"/>
          <w:i/>
          <w:iCs/>
          <w:noProof/>
          <w:sz w:val="24"/>
          <w:szCs w:val="24"/>
        </w:rPr>
        <w:t>Transportation Research Part A: Policy and Practice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67</w:t>
      </w:r>
      <w:r w:rsidRPr="00460E28">
        <w:rPr>
          <w:rFonts w:ascii="Times New Roman" w:hAnsi="Times New Roman" w:cs="Times New Roman"/>
          <w:noProof/>
          <w:sz w:val="24"/>
          <w:szCs w:val="24"/>
        </w:rPr>
        <w:t>, 291–303.</w:t>
      </w:r>
    </w:p>
    <w:p w14:paraId="7F34CFE8"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Farber, S., O’Kelly, M., Miller, H. J., &amp; Neutens, T. (2015). Measuring segregation using patterns of daily travel behavior: A social interaction based model of exposure. </w:t>
      </w:r>
      <w:r w:rsidRPr="00460E28">
        <w:rPr>
          <w:rFonts w:ascii="Times New Roman" w:hAnsi="Times New Roman" w:cs="Times New Roman"/>
          <w:i/>
          <w:iCs/>
          <w:noProof/>
          <w:sz w:val="24"/>
          <w:szCs w:val="24"/>
        </w:rPr>
        <w:t>Journal of Transport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49</w:t>
      </w:r>
      <w:r w:rsidRPr="00460E28">
        <w:rPr>
          <w:rFonts w:ascii="Times New Roman" w:hAnsi="Times New Roman" w:cs="Times New Roman"/>
          <w:noProof/>
          <w:sz w:val="24"/>
          <w:szCs w:val="24"/>
        </w:rPr>
        <w:t>, 26–38.</w:t>
      </w:r>
    </w:p>
    <w:p w14:paraId="2818ECC5"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Gendreau, M., Ghiani, G., &amp; Guerriero, E. (2015). Time-dependent routing problems: A review. </w:t>
      </w:r>
      <w:r w:rsidRPr="00460E28">
        <w:rPr>
          <w:rFonts w:ascii="Times New Roman" w:hAnsi="Times New Roman" w:cs="Times New Roman"/>
          <w:i/>
          <w:iCs/>
          <w:noProof/>
          <w:sz w:val="24"/>
          <w:szCs w:val="24"/>
        </w:rPr>
        <w:t>Computers &amp; Operations Research</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64</w:t>
      </w:r>
      <w:r w:rsidRPr="00460E28">
        <w:rPr>
          <w:rFonts w:ascii="Times New Roman" w:hAnsi="Times New Roman" w:cs="Times New Roman"/>
          <w:noProof/>
          <w:sz w:val="24"/>
          <w:szCs w:val="24"/>
        </w:rPr>
        <w:t>, 189–197.</w:t>
      </w:r>
    </w:p>
    <w:p w14:paraId="5F401436"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Golden, B. (1976). Shortest-path algorithms: A comparison. </w:t>
      </w:r>
      <w:r w:rsidRPr="00460E28">
        <w:rPr>
          <w:rFonts w:ascii="Times New Roman" w:hAnsi="Times New Roman" w:cs="Times New Roman"/>
          <w:i/>
          <w:iCs/>
          <w:noProof/>
          <w:sz w:val="24"/>
          <w:szCs w:val="24"/>
        </w:rPr>
        <w:t>Operations Research</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24</w:t>
      </w:r>
      <w:r w:rsidRPr="00460E28">
        <w:rPr>
          <w:rFonts w:ascii="Times New Roman" w:hAnsi="Times New Roman" w:cs="Times New Roman"/>
          <w:noProof/>
          <w:sz w:val="24"/>
          <w:szCs w:val="24"/>
        </w:rPr>
        <w:t>(6), 1164–1168.</w:t>
      </w:r>
    </w:p>
    <w:p w14:paraId="385442D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Google. (2021). GTFS Realtime Overview. Retrieved June 27, 2021, from https://developers.google.com/transit/gtfs-realtime</w:t>
      </w:r>
    </w:p>
    <w:p w14:paraId="13962408"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Google Developers. (2020). GTFS Static Overview | Static Transit | Google Developers. Retrieved May 26, 2021, from https://developers.google.com/transit/gtfs/</w:t>
      </w:r>
    </w:p>
    <w:p w14:paraId="01F0F12C"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Hägerstrand, T. (1970). What about people in regional.</w:t>
      </w:r>
    </w:p>
    <w:p w14:paraId="1360C32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Hall, R. W. (1983). Travel outcome and performance: the effect of uncertainty on accessibility. </w:t>
      </w:r>
      <w:r w:rsidRPr="00460E28">
        <w:rPr>
          <w:rFonts w:ascii="Times New Roman" w:hAnsi="Times New Roman" w:cs="Times New Roman"/>
          <w:i/>
          <w:iCs/>
          <w:noProof/>
          <w:sz w:val="24"/>
          <w:szCs w:val="24"/>
        </w:rPr>
        <w:t>Transportation Research Part B: Methodological</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17</w:t>
      </w:r>
      <w:r w:rsidRPr="00460E28">
        <w:rPr>
          <w:rFonts w:ascii="Times New Roman" w:hAnsi="Times New Roman" w:cs="Times New Roman"/>
          <w:noProof/>
          <w:sz w:val="24"/>
          <w:szCs w:val="24"/>
        </w:rPr>
        <w:t>(4), 275–290.</w:t>
      </w:r>
    </w:p>
    <w:p w14:paraId="022C9D46"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Handy, S. (2020). Is accessibility an idea whose time has finally come? </w:t>
      </w:r>
      <w:r w:rsidRPr="00460E28">
        <w:rPr>
          <w:rFonts w:ascii="Times New Roman" w:hAnsi="Times New Roman" w:cs="Times New Roman"/>
          <w:i/>
          <w:iCs/>
          <w:noProof/>
          <w:sz w:val="24"/>
          <w:szCs w:val="24"/>
        </w:rPr>
        <w:t>Transportation Research Part D: Transport and Environment</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83</w:t>
      </w:r>
      <w:r w:rsidRPr="00460E28">
        <w:rPr>
          <w:rFonts w:ascii="Times New Roman" w:hAnsi="Times New Roman" w:cs="Times New Roman"/>
          <w:noProof/>
          <w:sz w:val="24"/>
          <w:szCs w:val="24"/>
        </w:rPr>
        <w:t>, 102319.</w:t>
      </w:r>
    </w:p>
    <w:p w14:paraId="049A3D95"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Hansen, W. G. (1959). How accessibility shapes land use. </w:t>
      </w:r>
      <w:r w:rsidRPr="00460E28">
        <w:rPr>
          <w:rFonts w:ascii="Times New Roman" w:hAnsi="Times New Roman" w:cs="Times New Roman"/>
          <w:i/>
          <w:iCs/>
          <w:noProof/>
          <w:sz w:val="24"/>
          <w:szCs w:val="24"/>
        </w:rPr>
        <w:t>Journal of the American Institute of Planners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25</w:t>
      </w:r>
      <w:r w:rsidRPr="00460E28">
        <w:rPr>
          <w:rFonts w:ascii="Times New Roman" w:hAnsi="Times New Roman" w:cs="Times New Roman"/>
          <w:noProof/>
          <w:sz w:val="24"/>
          <w:szCs w:val="24"/>
        </w:rPr>
        <w:t>(2), 73–76.</w:t>
      </w:r>
    </w:p>
    <w:p w14:paraId="2C39249F"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Hsiao, S., Lu, J., Sterling, J., &amp; Weatherford, M. (1997). Use of geographic information system for analysis of transit pedestrian access. </w:t>
      </w:r>
      <w:r w:rsidRPr="00460E28">
        <w:rPr>
          <w:rFonts w:ascii="Times New Roman" w:hAnsi="Times New Roman" w:cs="Times New Roman"/>
          <w:i/>
          <w:iCs/>
          <w:noProof/>
          <w:sz w:val="24"/>
          <w:szCs w:val="24"/>
        </w:rPr>
        <w:t>Transportation Research Record</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1604</w:t>
      </w:r>
      <w:r w:rsidRPr="00460E28">
        <w:rPr>
          <w:rFonts w:ascii="Times New Roman" w:hAnsi="Times New Roman" w:cs="Times New Roman"/>
          <w:noProof/>
          <w:sz w:val="24"/>
          <w:szCs w:val="24"/>
        </w:rPr>
        <w:t>(1), 50–59.</w:t>
      </w:r>
    </w:p>
    <w:p w14:paraId="273EA7AB"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Ichoua, S., Gendreau, M., &amp; Potvin, J.-Y. (2003). Vehicle dispatching with time-dependent travel times. </w:t>
      </w:r>
      <w:r w:rsidRPr="00460E28">
        <w:rPr>
          <w:rFonts w:ascii="Times New Roman" w:hAnsi="Times New Roman" w:cs="Times New Roman"/>
          <w:i/>
          <w:iCs/>
          <w:noProof/>
          <w:sz w:val="24"/>
          <w:szCs w:val="24"/>
        </w:rPr>
        <w:t>European Journal of Operational Research</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144</w:t>
      </w:r>
      <w:r w:rsidRPr="00460E28">
        <w:rPr>
          <w:rFonts w:ascii="Times New Roman" w:hAnsi="Times New Roman" w:cs="Times New Roman"/>
          <w:noProof/>
          <w:sz w:val="24"/>
          <w:szCs w:val="24"/>
        </w:rPr>
        <w:t>(2), 379–396.</w:t>
      </w:r>
    </w:p>
    <w:p w14:paraId="29B31364"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Ingram, D. R. (1971). The concept of accessibility: a search for an operational form. </w:t>
      </w:r>
      <w:r w:rsidRPr="00460E28">
        <w:rPr>
          <w:rFonts w:ascii="Times New Roman" w:hAnsi="Times New Roman" w:cs="Times New Roman"/>
          <w:i/>
          <w:iCs/>
          <w:noProof/>
          <w:sz w:val="24"/>
          <w:szCs w:val="24"/>
        </w:rPr>
        <w:t>Regional Studies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5</w:t>
      </w:r>
      <w:r w:rsidRPr="00460E28">
        <w:rPr>
          <w:rFonts w:ascii="Times New Roman" w:hAnsi="Times New Roman" w:cs="Times New Roman"/>
          <w:noProof/>
          <w:sz w:val="24"/>
          <w:szCs w:val="24"/>
        </w:rPr>
        <w:t>(2), 101–107.</w:t>
      </w:r>
    </w:p>
    <w:p w14:paraId="55FBB15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Kim, H., &amp; Song, Y. (2018). An integrated measure of accessibility and reliability of mass transit systems. </w:t>
      </w:r>
      <w:r w:rsidRPr="00460E28">
        <w:rPr>
          <w:rFonts w:ascii="Times New Roman" w:hAnsi="Times New Roman" w:cs="Times New Roman"/>
          <w:i/>
          <w:iCs/>
          <w:noProof/>
          <w:sz w:val="24"/>
          <w:szCs w:val="24"/>
        </w:rPr>
        <w:t>Transportation</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45</w:t>
      </w:r>
      <w:r w:rsidRPr="00460E28">
        <w:rPr>
          <w:rFonts w:ascii="Times New Roman" w:hAnsi="Times New Roman" w:cs="Times New Roman"/>
          <w:noProof/>
          <w:sz w:val="24"/>
          <w:szCs w:val="24"/>
        </w:rPr>
        <w:t>(4), 1075–1100.</w:t>
      </w:r>
    </w:p>
    <w:p w14:paraId="33D030AA"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460E28">
        <w:rPr>
          <w:rFonts w:ascii="Times New Roman" w:hAnsi="Times New Roman" w:cs="Times New Roman"/>
          <w:i/>
          <w:iCs/>
          <w:noProof/>
          <w:sz w:val="24"/>
          <w:szCs w:val="24"/>
        </w:rPr>
        <w:t>Applied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93</w:t>
      </w:r>
      <w:r w:rsidRPr="00460E28">
        <w:rPr>
          <w:rFonts w:ascii="Times New Roman" w:hAnsi="Times New Roman" w:cs="Times New Roman"/>
          <w:noProof/>
          <w:sz w:val="24"/>
          <w:szCs w:val="24"/>
        </w:rPr>
        <w:t>, 47–63. https://doi.org/10.1016/j.apgeog.2018.02.012</w:t>
      </w:r>
    </w:p>
    <w:p w14:paraId="54E7ACE5"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Lenntorp, B. (1976). Paths in space-time environments: a time-geographic sudy of movement possibilities of individuals. </w:t>
      </w:r>
      <w:r w:rsidRPr="00460E28">
        <w:rPr>
          <w:rFonts w:ascii="Times New Roman" w:hAnsi="Times New Roman" w:cs="Times New Roman"/>
          <w:i/>
          <w:iCs/>
          <w:noProof/>
          <w:sz w:val="24"/>
          <w:szCs w:val="24"/>
        </w:rPr>
        <w:t>Lund Studies in Geography B,</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44</w:t>
      </w:r>
      <w:r w:rsidRPr="00460E28">
        <w:rPr>
          <w:rFonts w:ascii="Times New Roman" w:hAnsi="Times New Roman" w:cs="Times New Roman"/>
          <w:noProof/>
          <w:sz w:val="24"/>
          <w:szCs w:val="24"/>
        </w:rPr>
        <w:t>, 150p.</w:t>
      </w:r>
    </w:p>
    <w:p w14:paraId="56E09D70"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Levinson, D., &amp; Wu, H. (2020). Towards a general theory of access. </w:t>
      </w:r>
      <w:r w:rsidRPr="00460E28">
        <w:rPr>
          <w:rFonts w:ascii="Times New Roman" w:hAnsi="Times New Roman" w:cs="Times New Roman"/>
          <w:i/>
          <w:iCs/>
          <w:noProof/>
          <w:sz w:val="24"/>
          <w:szCs w:val="24"/>
        </w:rPr>
        <w:t>Journal of Transport and Land Use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13</w:t>
      </w:r>
      <w:r w:rsidRPr="00460E28">
        <w:rPr>
          <w:rFonts w:ascii="Times New Roman" w:hAnsi="Times New Roman" w:cs="Times New Roman"/>
          <w:noProof/>
          <w:sz w:val="24"/>
          <w:szCs w:val="24"/>
        </w:rPr>
        <w:t>(1), 129–158.</w:t>
      </w:r>
    </w:p>
    <w:p w14:paraId="0204C023"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Li, X., &amp; Farber, S. (2016). Spatial representation in the social interaction potential metric: an </w:t>
      </w:r>
      <w:r w:rsidRPr="00460E28">
        <w:rPr>
          <w:rFonts w:ascii="Times New Roman" w:hAnsi="Times New Roman" w:cs="Times New Roman"/>
          <w:noProof/>
          <w:sz w:val="24"/>
          <w:szCs w:val="24"/>
        </w:rPr>
        <w:lastRenderedPageBreak/>
        <w:t xml:space="preserve">analysis of scale and parameter sensitivity. </w:t>
      </w:r>
      <w:r w:rsidRPr="00460E28">
        <w:rPr>
          <w:rFonts w:ascii="Times New Roman" w:hAnsi="Times New Roman" w:cs="Times New Roman"/>
          <w:i/>
          <w:iCs/>
          <w:noProof/>
          <w:sz w:val="24"/>
          <w:szCs w:val="24"/>
        </w:rPr>
        <w:t>Journal of Geographical Systems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18</w:t>
      </w:r>
      <w:r w:rsidRPr="00460E28">
        <w:rPr>
          <w:rFonts w:ascii="Times New Roman" w:hAnsi="Times New Roman" w:cs="Times New Roman"/>
          <w:noProof/>
          <w:sz w:val="24"/>
          <w:szCs w:val="24"/>
        </w:rPr>
        <w:t>(4), 331–357.</w:t>
      </w:r>
    </w:p>
    <w:p w14:paraId="0B4BA827"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Liu, L., &amp; Miller, H. J. (2020a). Does real-time transit information reduce waiting time? An empirical analysis. </w:t>
      </w:r>
      <w:r w:rsidRPr="00460E28">
        <w:rPr>
          <w:rFonts w:ascii="Times New Roman" w:hAnsi="Times New Roman" w:cs="Times New Roman"/>
          <w:i/>
          <w:iCs/>
          <w:noProof/>
          <w:sz w:val="24"/>
          <w:szCs w:val="24"/>
        </w:rPr>
        <w:t>Transportation Research Part A: Policy and Practice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141</w:t>
      </w:r>
      <w:r w:rsidRPr="00460E28">
        <w:rPr>
          <w:rFonts w:ascii="Times New Roman" w:hAnsi="Times New Roman" w:cs="Times New Roman"/>
          <w:noProof/>
          <w:sz w:val="24"/>
          <w:szCs w:val="24"/>
        </w:rPr>
        <w:t>, 167–179.</w:t>
      </w:r>
    </w:p>
    <w:p w14:paraId="707EA4C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460E28">
        <w:rPr>
          <w:rFonts w:ascii="Times New Roman" w:hAnsi="Times New Roman" w:cs="Times New Roman"/>
          <w:i/>
          <w:iCs/>
          <w:noProof/>
          <w:sz w:val="24"/>
          <w:szCs w:val="24"/>
        </w:rPr>
        <w:t>Urban Studies</w:t>
      </w:r>
      <w:r w:rsidRPr="00460E28">
        <w:rPr>
          <w:rFonts w:ascii="Times New Roman" w:hAnsi="Times New Roman" w:cs="Times New Roman"/>
          <w:noProof/>
          <w:sz w:val="24"/>
          <w:szCs w:val="24"/>
        </w:rPr>
        <w:t>, 0042098020919323. https://doi.org/10.1177/0042098020919323</w:t>
      </w:r>
    </w:p>
    <w:p w14:paraId="45854BFE"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Liu, L., Miller, H. J., &amp; Scheff, J. (2020). The impacts of COVID-19 pandemic on public transit demand in the United States. </w:t>
      </w:r>
      <w:r w:rsidRPr="00460E28">
        <w:rPr>
          <w:rFonts w:ascii="Times New Roman" w:hAnsi="Times New Roman" w:cs="Times New Roman"/>
          <w:i/>
          <w:iCs/>
          <w:noProof/>
          <w:sz w:val="24"/>
          <w:szCs w:val="24"/>
        </w:rPr>
        <w:t>PLoS ONE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15</w:t>
      </w:r>
      <w:r w:rsidRPr="00460E28">
        <w:rPr>
          <w:rFonts w:ascii="Times New Roman" w:hAnsi="Times New Roman" w:cs="Times New Roman"/>
          <w:noProof/>
          <w:sz w:val="24"/>
          <w:szCs w:val="24"/>
        </w:rPr>
        <w:t>(11 November), e0242476. https://doi.org/10.1371/journal.pone.0242476</w:t>
      </w:r>
    </w:p>
    <w:p w14:paraId="25C11FD3"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Malekzadeh, A., &amp; Chung, E. (2020). A review of transit accessibility models: Challenges in developing transit accessibility models. </w:t>
      </w:r>
      <w:r w:rsidRPr="00460E28">
        <w:rPr>
          <w:rFonts w:ascii="Times New Roman" w:hAnsi="Times New Roman" w:cs="Times New Roman"/>
          <w:i/>
          <w:iCs/>
          <w:noProof/>
          <w:sz w:val="24"/>
          <w:szCs w:val="24"/>
        </w:rPr>
        <w:t>International Journal of Sustainable Transportation</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14</w:t>
      </w:r>
      <w:r w:rsidRPr="00460E28">
        <w:rPr>
          <w:rFonts w:ascii="Times New Roman" w:hAnsi="Times New Roman" w:cs="Times New Roman"/>
          <w:noProof/>
          <w:sz w:val="24"/>
          <w:szCs w:val="24"/>
        </w:rPr>
        <w:t>(10), 733–748.</w:t>
      </w:r>
    </w:p>
    <w:p w14:paraId="7CEE9F3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Miller, H. J. (1991). Modelling accessibility using space-time prism concepts within geographical information systems. </w:t>
      </w:r>
      <w:r w:rsidRPr="00460E28">
        <w:rPr>
          <w:rFonts w:ascii="Times New Roman" w:hAnsi="Times New Roman" w:cs="Times New Roman"/>
          <w:i/>
          <w:iCs/>
          <w:noProof/>
          <w:sz w:val="24"/>
          <w:szCs w:val="24"/>
        </w:rPr>
        <w:t>International Journal of Geographical Information System</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5</w:t>
      </w:r>
      <w:r w:rsidRPr="00460E28">
        <w:rPr>
          <w:rFonts w:ascii="Times New Roman" w:hAnsi="Times New Roman" w:cs="Times New Roman"/>
          <w:noProof/>
          <w:sz w:val="24"/>
          <w:szCs w:val="24"/>
        </w:rPr>
        <w:t>(3), 287–301.</w:t>
      </w:r>
    </w:p>
    <w:p w14:paraId="695FF333"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460E28">
        <w:rPr>
          <w:rFonts w:ascii="Times New Roman" w:hAnsi="Times New Roman" w:cs="Times New Roman"/>
          <w:i/>
          <w:iCs/>
          <w:noProof/>
          <w:sz w:val="24"/>
          <w:szCs w:val="24"/>
        </w:rPr>
        <w:t>Geographical Analysis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31</w:t>
      </w:r>
      <w:r w:rsidRPr="00460E28">
        <w:rPr>
          <w:rFonts w:ascii="Times New Roman" w:hAnsi="Times New Roman" w:cs="Times New Roman"/>
          <w:noProof/>
          <w:sz w:val="24"/>
          <w:szCs w:val="24"/>
        </w:rPr>
        <w:t>(1), 187–212.</w:t>
      </w:r>
    </w:p>
    <w:p w14:paraId="2101D81A"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Miller, H. J. (2017). Time geography and space-time prism. </w:t>
      </w:r>
      <w:r w:rsidRPr="00460E28">
        <w:rPr>
          <w:rFonts w:ascii="Times New Roman" w:hAnsi="Times New Roman" w:cs="Times New Roman"/>
          <w:i/>
          <w:iCs/>
          <w:noProof/>
          <w:sz w:val="24"/>
          <w:szCs w:val="24"/>
        </w:rPr>
        <w:t>International Encyclopedia of Geography: People, the Earth, Environment and Technology</w:t>
      </w:r>
      <w:r w:rsidRPr="00460E28">
        <w:rPr>
          <w:rFonts w:ascii="Times New Roman" w:hAnsi="Times New Roman" w:cs="Times New Roman"/>
          <w:noProof/>
          <w:sz w:val="24"/>
          <w:szCs w:val="24"/>
        </w:rPr>
        <w:t>, 1–19.</w:t>
      </w:r>
    </w:p>
    <w:p w14:paraId="5ECC187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Mohadisdudis, H. M., &amp; Ali, N. M. (2014). A study of smartphone usage and barriers among the elderly. In </w:t>
      </w:r>
      <w:r w:rsidRPr="00460E28">
        <w:rPr>
          <w:rFonts w:ascii="Times New Roman" w:hAnsi="Times New Roman" w:cs="Times New Roman"/>
          <w:i/>
          <w:iCs/>
          <w:noProof/>
          <w:sz w:val="24"/>
          <w:szCs w:val="24"/>
        </w:rPr>
        <w:t>2014 3rd International Conference on User Science and Engineering (i-USEr)</w:t>
      </w:r>
      <w:r w:rsidRPr="00460E28">
        <w:rPr>
          <w:rFonts w:ascii="Times New Roman" w:hAnsi="Times New Roman" w:cs="Times New Roman"/>
          <w:noProof/>
          <w:sz w:val="24"/>
          <w:szCs w:val="24"/>
        </w:rPr>
        <w:t xml:space="preserve"> (pp. 109–114). IEEE.</w:t>
      </w:r>
    </w:p>
    <w:p w14:paraId="56D45258"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460E28">
        <w:rPr>
          <w:rFonts w:ascii="Times New Roman" w:hAnsi="Times New Roman" w:cs="Times New Roman"/>
          <w:i/>
          <w:iCs/>
          <w:noProof/>
          <w:sz w:val="24"/>
          <w:szCs w:val="24"/>
        </w:rPr>
        <w:t>European Journal of Transport and Infrastructure Research</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7</w:t>
      </w:r>
      <w:r w:rsidRPr="00460E28">
        <w:rPr>
          <w:rFonts w:ascii="Times New Roman" w:hAnsi="Times New Roman" w:cs="Times New Roman"/>
          <w:noProof/>
          <w:sz w:val="24"/>
          <w:szCs w:val="24"/>
        </w:rPr>
        <w:t>(4).</w:t>
      </w:r>
    </w:p>
    <w:p w14:paraId="2A67D921"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460E28">
        <w:rPr>
          <w:rFonts w:ascii="Times New Roman" w:hAnsi="Times New Roman" w:cs="Times New Roman"/>
          <w:i/>
          <w:iCs/>
          <w:noProof/>
          <w:sz w:val="24"/>
          <w:szCs w:val="24"/>
        </w:rPr>
        <w:t>International Journal of Geographical Information Science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14</w:t>
      </w:r>
      <w:r w:rsidRPr="00460E28">
        <w:rPr>
          <w:rFonts w:ascii="Times New Roman" w:hAnsi="Times New Roman" w:cs="Times New Roman"/>
          <w:noProof/>
          <w:sz w:val="24"/>
          <w:szCs w:val="24"/>
        </w:rPr>
        <w:t>(1), 85–104.</w:t>
      </w:r>
    </w:p>
    <w:p w14:paraId="6D0194B0"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Owen, A., &amp; Levinson, D. M. (2015). Modeling the commute mode share of transit using continuous accessibility to jobs. </w:t>
      </w:r>
      <w:r w:rsidRPr="00460E28">
        <w:rPr>
          <w:rFonts w:ascii="Times New Roman" w:hAnsi="Times New Roman" w:cs="Times New Roman"/>
          <w:i/>
          <w:iCs/>
          <w:noProof/>
          <w:sz w:val="24"/>
          <w:szCs w:val="24"/>
        </w:rPr>
        <w:t>Transportation Research Part A: Policy and Practice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74</w:t>
      </w:r>
      <w:r w:rsidRPr="00460E28">
        <w:rPr>
          <w:rFonts w:ascii="Times New Roman" w:hAnsi="Times New Roman" w:cs="Times New Roman"/>
          <w:noProof/>
          <w:sz w:val="24"/>
          <w:szCs w:val="24"/>
        </w:rPr>
        <w:t>, 110–122.</w:t>
      </w:r>
    </w:p>
    <w:p w14:paraId="70B20BA3"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460E28">
        <w:rPr>
          <w:rFonts w:ascii="Times New Roman" w:hAnsi="Times New Roman" w:cs="Times New Roman"/>
          <w:i/>
          <w:iCs/>
          <w:noProof/>
          <w:sz w:val="24"/>
          <w:szCs w:val="24"/>
        </w:rPr>
        <w:t>International Journal of Geographical Information Science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34</w:t>
      </w:r>
      <w:r w:rsidRPr="00460E28">
        <w:rPr>
          <w:rFonts w:ascii="Times New Roman" w:hAnsi="Times New Roman" w:cs="Times New Roman"/>
          <w:noProof/>
          <w:sz w:val="24"/>
          <w:szCs w:val="24"/>
        </w:rPr>
        <w:t>(2), 367–392. https://doi.org/10.1080/13658816.2019.1608997</w:t>
      </w:r>
    </w:p>
    <w:p w14:paraId="79755509"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Schmitt, A. (2018). The Columbus Bus Network Redesign Boosted Ridership. Retrieved June 29, 2021, from https://usa.streetsblog.org/2018/08/14/the-columbus-bus-network-redesign-boosted-ridership/</w:t>
      </w:r>
    </w:p>
    <w:p w14:paraId="254C3EF8"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lastRenderedPageBreak/>
        <w:t xml:space="preserve">Tasic, I., Zhou, X., &amp; Zlatkovic, M. (2014). Use of spatiotemporal constraints to quantify transit accessibility: Case study of potential transit-oriented development in West Valley City, Utah. </w:t>
      </w:r>
      <w:r w:rsidRPr="00460E28">
        <w:rPr>
          <w:rFonts w:ascii="Times New Roman" w:hAnsi="Times New Roman" w:cs="Times New Roman"/>
          <w:i/>
          <w:iCs/>
          <w:noProof/>
          <w:sz w:val="24"/>
          <w:szCs w:val="24"/>
        </w:rPr>
        <w:t>Transportation Research Record</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2417</w:t>
      </w:r>
      <w:r w:rsidRPr="00460E28">
        <w:rPr>
          <w:rFonts w:ascii="Times New Roman" w:hAnsi="Times New Roman" w:cs="Times New Roman"/>
          <w:noProof/>
          <w:sz w:val="24"/>
          <w:szCs w:val="24"/>
        </w:rPr>
        <w:t>(1), 130–138.</w:t>
      </w:r>
    </w:p>
    <w:p w14:paraId="79187DF1"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Tribby, C. P., &amp; Zandbergen, P. A. (2012). High-resolution spatio-temporal modeling of public transit accessibility. </w:t>
      </w:r>
      <w:r w:rsidRPr="00460E28">
        <w:rPr>
          <w:rFonts w:ascii="Times New Roman" w:hAnsi="Times New Roman" w:cs="Times New Roman"/>
          <w:i/>
          <w:iCs/>
          <w:noProof/>
          <w:sz w:val="24"/>
          <w:szCs w:val="24"/>
        </w:rPr>
        <w:t>Applied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34</w:t>
      </w:r>
      <w:r w:rsidRPr="00460E28">
        <w:rPr>
          <w:rFonts w:ascii="Times New Roman" w:hAnsi="Times New Roman" w:cs="Times New Roman"/>
          <w:noProof/>
          <w:sz w:val="24"/>
          <w:szCs w:val="24"/>
        </w:rPr>
        <w:t>, 345–355.</w:t>
      </w:r>
    </w:p>
    <w:p w14:paraId="3BA47C30"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Tsetsi, E., &amp; Rains, S. A. (2017). Smartphone Internet access and use: Extending the digital divide and usage gap. </w:t>
      </w:r>
      <w:r w:rsidRPr="00460E28">
        <w:rPr>
          <w:rFonts w:ascii="Times New Roman" w:hAnsi="Times New Roman" w:cs="Times New Roman"/>
          <w:i/>
          <w:iCs/>
          <w:noProof/>
          <w:sz w:val="24"/>
          <w:szCs w:val="24"/>
        </w:rPr>
        <w:t>Mobile Media &amp; Communication</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5</w:t>
      </w:r>
      <w:r w:rsidRPr="00460E28">
        <w:rPr>
          <w:rFonts w:ascii="Times New Roman" w:hAnsi="Times New Roman" w:cs="Times New Roman"/>
          <w:noProof/>
          <w:sz w:val="24"/>
          <w:szCs w:val="24"/>
        </w:rPr>
        <w:t>(3), 239–255.</w:t>
      </w:r>
    </w:p>
    <w:p w14:paraId="303D1E2C"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Wang, Y., Yuan, Y., Ma, Y., &amp; Wang, G. (2019). Time-dependent graphs: Definitions, applications, and algorithms. </w:t>
      </w:r>
      <w:r w:rsidRPr="00460E28">
        <w:rPr>
          <w:rFonts w:ascii="Times New Roman" w:hAnsi="Times New Roman" w:cs="Times New Roman"/>
          <w:i/>
          <w:iCs/>
          <w:noProof/>
          <w:sz w:val="24"/>
          <w:szCs w:val="24"/>
        </w:rPr>
        <w:t>Data Science and Engineering</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w:t>
      </w:r>
      <w:r w:rsidRPr="00460E28">
        <w:rPr>
          <w:rFonts w:ascii="Times New Roman" w:hAnsi="Times New Roman" w:cs="Times New Roman"/>
          <w:noProof/>
          <w:sz w:val="24"/>
          <w:szCs w:val="24"/>
        </w:rPr>
        <w:t>(4), 352–366.</w:t>
      </w:r>
    </w:p>
    <w:p w14:paraId="33BB4491"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460E28">
        <w:rPr>
          <w:rFonts w:ascii="Times New Roman" w:hAnsi="Times New Roman" w:cs="Times New Roman"/>
          <w:i/>
          <w:iCs/>
          <w:noProof/>
          <w:sz w:val="24"/>
          <w:szCs w:val="24"/>
        </w:rPr>
        <w:t>Journal of Transport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62</w:t>
      </w:r>
      <w:r w:rsidRPr="00460E28">
        <w:rPr>
          <w:rFonts w:ascii="Times New Roman" w:hAnsi="Times New Roman" w:cs="Times New Roman"/>
          <w:noProof/>
          <w:sz w:val="24"/>
          <w:szCs w:val="24"/>
        </w:rPr>
        <w:t>, 92–97.</w:t>
      </w:r>
    </w:p>
    <w:p w14:paraId="32424C90"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Wessel, N., &amp; Farber, S. (2019). On the accuracy of schedule-based GTFS for measuring accessibility. </w:t>
      </w:r>
      <w:r w:rsidRPr="00460E28">
        <w:rPr>
          <w:rFonts w:ascii="Times New Roman" w:hAnsi="Times New Roman" w:cs="Times New Roman"/>
          <w:i/>
          <w:iCs/>
          <w:noProof/>
          <w:sz w:val="24"/>
          <w:szCs w:val="24"/>
        </w:rPr>
        <w:t>Journal of Transport and Land Use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12</w:t>
      </w:r>
      <w:r w:rsidRPr="00460E28">
        <w:rPr>
          <w:rFonts w:ascii="Times New Roman" w:hAnsi="Times New Roman" w:cs="Times New Roman"/>
          <w:noProof/>
          <w:sz w:val="24"/>
          <w:szCs w:val="24"/>
        </w:rPr>
        <w:t>(1), 475–500.</w:t>
      </w:r>
    </w:p>
    <w:p w14:paraId="347FFAA4"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Widener, M. J., Farber, S., Neutens, T., &amp; Horner, M. (2015). Spatiotemporal accessibility to supermarkets using public transit: an interaction potential approach in Cincinnati, Ohio. </w:t>
      </w:r>
      <w:r w:rsidRPr="00460E28">
        <w:rPr>
          <w:rFonts w:ascii="Times New Roman" w:hAnsi="Times New Roman" w:cs="Times New Roman"/>
          <w:i/>
          <w:iCs/>
          <w:noProof/>
          <w:sz w:val="24"/>
          <w:szCs w:val="24"/>
        </w:rPr>
        <w:t>Journal of Transport Geography</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42</w:t>
      </w:r>
      <w:r w:rsidRPr="00460E28">
        <w:rPr>
          <w:rFonts w:ascii="Times New Roman" w:hAnsi="Times New Roman" w:cs="Times New Roman"/>
          <w:noProof/>
          <w:sz w:val="24"/>
          <w:szCs w:val="24"/>
        </w:rPr>
        <w:t>, 72–83.</w:t>
      </w:r>
    </w:p>
    <w:p w14:paraId="2CBF469D"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Wu, H., &amp; Levinson, D. (2020). Unifying access. </w:t>
      </w:r>
      <w:r w:rsidRPr="00460E28">
        <w:rPr>
          <w:rFonts w:ascii="Times New Roman" w:hAnsi="Times New Roman" w:cs="Times New Roman"/>
          <w:i/>
          <w:iCs/>
          <w:noProof/>
          <w:sz w:val="24"/>
          <w:szCs w:val="24"/>
        </w:rPr>
        <w:t>Transportation Research Part D: Transport and Environment</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83</w:t>
      </w:r>
      <w:r w:rsidRPr="00460E28">
        <w:rPr>
          <w:rFonts w:ascii="Times New Roman" w:hAnsi="Times New Roman" w:cs="Times New Roman"/>
          <w:noProof/>
          <w:sz w:val="24"/>
          <w:szCs w:val="24"/>
        </w:rPr>
        <w:t>, 102355.</w:t>
      </w:r>
    </w:p>
    <w:p w14:paraId="4104B121"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460E28">
        <w:rPr>
          <w:rFonts w:ascii="Times New Roman" w:hAnsi="Times New Roman" w:cs="Times New Roman"/>
          <w:i/>
          <w:iCs/>
          <w:noProof/>
          <w:sz w:val="24"/>
          <w:szCs w:val="24"/>
        </w:rPr>
        <w:t>Journal of Transportation and Statistics</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4</w:t>
      </w:r>
      <w:r w:rsidRPr="00460E28">
        <w:rPr>
          <w:rFonts w:ascii="Times New Roman" w:hAnsi="Times New Roman" w:cs="Times New Roman"/>
          <w:noProof/>
          <w:sz w:val="24"/>
          <w:szCs w:val="24"/>
        </w:rPr>
        <w:t>(2/3), 1–14.</w:t>
      </w:r>
    </w:p>
    <w:p w14:paraId="6C0C0C63"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Xie, D., Zhu, H., Yan, L., Yuan, S., &amp; Zhang, J. (2012). An improved Dijkstra algorithm in GIS application. In </w:t>
      </w:r>
      <w:r w:rsidRPr="00460E28">
        <w:rPr>
          <w:rFonts w:ascii="Times New Roman" w:hAnsi="Times New Roman" w:cs="Times New Roman"/>
          <w:i/>
          <w:iCs/>
          <w:noProof/>
          <w:sz w:val="24"/>
          <w:szCs w:val="24"/>
        </w:rPr>
        <w:t>World Automation Congress 2012</w:t>
      </w:r>
      <w:r w:rsidRPr="00460E28">
        <w:rPr>
          <w:rFonts w:ascii="Times New Roman" w:hAnsi="Times New Roman" w:cs="Times New Roman"/>
          <w:noProof/>
          <w:sz w:val="24"/>
          <w:szCs w:val="24"/>
        </w:rPr>
        <w:t xml:space="preserve"> (pp. 167–169). IEEE.</w:t>
      </w:r>
    </w:p>
    <w:p w14:paraId="25442428"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szCs w:val="24"/>
        </w:rPr>
      </w:pPr>
      <w:r w:rsidRPr="00460E28">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460E28">
        <w:rPr>
          <w:rFonts w:ascii="Times New Roman" w:hAnsi="Times New Roman" w:cs="Times New Roman"/>
          <w:i/>
          <w:iCs/>
          <w:noProof/>
          <w:sz w:val="24"/>
          <w:szCs w:val="24"/>
        </w:rPr>
        <w:t>International Journal of Geographical Information Science</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32</w:t>
      </w:r>
      <w:r w:rsidRPr="00460E28">
        <w:rPr>
          <w:rFonts w:ascii="Times New Roman" w:hAnsi="Times New Roman" w:cs="Times New Roman"/>
          <w:noProof/>
          <w:sz w:val="24"/>
          <w:szCs w:val="24"/>
        </w:rPr>
        <w:t>(8), 1649–1676.</w:t>
      </w:r>
    </w:p>
    <w:p w14:paraId="422BE57A" w14:textId="77777777" w:rsidR="00460E28" w:rsidRPr="00460E28" w:rsidRDefault="00460E28" w:rsidP="00460E28">
      <w:pPr>
        <w:widowControl w:val="0"/>
        <w:autoSpaceDE w:val="0"/>
        <w:autoSpaceDN w:val="0"/>
        <w:adjustRightInd w:val="0"/>
        <w:spacing w:line="240" w:lineRule="auto"/>
        <w:ind w:left="480" w:hanging="480"/>
        <w:rPr>
          <w:rFonts w:ascii="Times New Roman" w:hAnsi="Times New Roman" w:cs="Times New Roman"/>
          <w:noProof/>
          <w:sz w:val="24"/>
        </w:rPr>
      </w:pPr>
      <w:r w:rsidRPr="00460E28">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460E28">
        <w:rPr>
          <w:rFonts w:ascii="Times New Roman" w:hAnsi="Times New Roman" w:cs="Times New Roman"/>
          <w:i/>
          <w:iCs/>
          <w:noProof/>
          <w:sz w:val="24"/>
          <w:szCs w:val="24"/>
        </w:rPr>
        <w:t>Transportation Research Record</w:t>
      </w:r>
      <w:r w:rsidRPr="00460E28">
        <w:rPr>
          <w:rFonts w:ascii="Times New Roman" w:hAnsi="Times New Roman" w:cs="Times New Roman"/>
          <w:noProof/>
          <w:sz w:val="24"/>
          <w:szCs w:val="24"/>
        </w:rPr>
        <w:t xml:space="preserve">, </w:t>
      </w:r>
      <w:r w:rsidRPr="00460E28">
        <w:rPr>
          <w:rFonts w:ascii="Times New Roman" w:hAnsi="Times New Roman" w:cs="Times New Roman"/>
          <w:i/>
          <w:iCs/>
          <w:noProof/>
          <w:sz w:val="24"/>
          <w:szCs w:val="24"/>
        </w:rPr>
        <w:t>1835</w:t>
      </w:r>
      <w:r w:rsidRPr="00460E28">
        <w:rPr>
          <w:rFonts w:ascii="Times New Roman" w:hAnsi="Times New Roman" w:cs="Times New Roman"/>
          <w:noProof/>
          <w:sz w:val="24"/>
          <w:szCs w:val="24"/>
        </w:rPr>
        <w:t>(1), 34–41.</w:t>
      </w:r>
    </w:p>
    <w:p w14:paraId="0C2355A4" w14:textId="6549C71A" w:rsidR="002700E2" w:rsidRDefault="002700E2" w:rsidP="0038245D">
      <w:pPr>
        <w:spacing w:line="24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38245D">
      <w:pPr>
        <w:spacing w:line="240" w:lineRule="auto"/>
        <w:jc w:val="both"/>
        <w:rPr>
          <w:rFonts w:ascii="Times New Roman" w:hAnsi="Times New Roman" w:cs="Times New Roman"/>
          <w:sz w:val="24"/>
        </w:rPr>
      </w:pPr>
    </w:p>
    <w:p w14:paraId="4A08DFEA" w14:textId="08D24640" w:rsidR="00D96740" w:rsidRPr="006B56EA" w:rsidRDefault="00D96740" w:rsidP="0038245D">
      <w:pPr>
        <w:spacing w:line="24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orr, Adam" w:date="2021-10-18T08:26:00Z" w:initials="PA">
    <w:p w14:paraId="3FB55C0C" w14:textId="0028EC3F" w:rsidR="00C25794" w:rsidRDefault="00C25794">
      <w:pPr>
        <w:pStyle w:val="CommentText"/>
      </w:pPr>
      <w:r>
        <w:rPr>
          <w:rStyle w:val="CommentReference"/>
        </w:rPr>
        <w:annotationRef/>
      </w:r>
      <w:r w:rsidR="00E546C7">
        <w:t xml:space="preserve">“Assess” is </w:t>
      </w:r>
      <w:r w:rsidR="005F2392">
        <w:t>phonetically similar to “access”</w:t>
      </w:r>
      <w:r w:rsidR="00771BC4">
        <w:t xml:space="preserve">.  </w:t>
      </w:r>
      <w:r w:rsidR="00230E08">
        <w:t xml:space="preserve">Consider an alternative here to make the </w:t>
      </w:r>
      <w:r w:rsidR="00BB45FC">
        <w:t>title easier to say</w:t>
      </w:r>
      <w:r w:rsidR="00C95657">
        <w:t>.</w:t>
      </w:r>
    </w:p>
  </w:comment>
  <w:comment w:id="1" w:author="Liu, Luyu" w:date="2021-10-08T13:25:00Z" w:initials="LL">
    <w:p w14:paraId="0C95FAE9" w14:textId="5F822224" w:rsidR="000E51DF" w:rsidRDefault="000E51DF">
      <w:pPr>
        <w:pStyle w:val="CommentText"/>
      </w:pPr>
      <w:r>
        <w:rPr>
          <w:rStyle w:val="CommentReference"/>
        </w:rPr>
        <w:annotationRef/>
      </w:r>
      <w:r>
        <w:t>Is it too much? I think this is too much</w:t>
      </w:r>
    </w:p>
  </w:comment>
  <w:comment w:id="2" w:author="Porr, Adam" w:date="2021-10-18T08:41:00Z" w:initials="PA">
    <w:p w14:paraId="03C156A8" w14:textId="1E22FD4B" w:rsidR="00315E6C" w:rsidRDefault="00315E6C">
      <w:pPr>
        <w:pStyle w:val="CommentText"/>
      </w:pPr>
      <w:r>
        <w:rPr>
          <w:rStyle w:val="CommentReference"/>
        </w:rPr>
        <w:annotationRef/>
      </w:r>
      <w:r>
        <w:t xml:space="preserve">I agree.  Do you think my </w:t>
      </w:r>
      <w:r w:rsidR="003D0F04">
        <w:t>revision captures the meaning?</w:t>
      </w:r>
    </w:p>
  </w:comment>
  <w:comment w:id="4" w:author="Liu, Luyu" w:date="2021-10-08T18:41:00Z" w:initials="LL">
    <w:p w14:paraId="56DFC941" w14:textId="3DED99FC" w:rsidR="006D71ED" w:rsidRDefault="006D71ED">
      <w:pPr>
        <w:pStyle w:val="CommentText"/>
      </w:pPr>
      <w:r>
        <w:rPr>
          <w:rStyle w:val="CommentReference"/>
        </w:rPr>
        <w:annotationRef/>
      </w:r>
      <w:r>
        <w:t>Max 250 words</w:t>
      </w:r>
    </w:p>
  </w:comment>
  <w:comment w:id="5" w:author="Miller, Harvey" w:date="2021-10-22T09:58:00Z" w:initials="MH">
    <w:p w14:paraId="225312C7" w14:textId="77777777" w:rsidR="005A6DC2" w:rsidRDefault="005A6DC2">
      <w:pPr>
        <w:pStyle w:val="CommentText"/>
      </w:pPr>
      <w:r>
        <w:rPr>
          <w:rStyle w:val="CommentReference"/>
        </w:rPr>
        <w:annotationRef/>
      </w:r>
      <w:r w:rsidR="00A12165">
        <w:t xml:space="preserve">231 words.  </w:t>
      </w:r>
    </w:p>
    <w:p w14:paraId="7C292921" w14:textId="610545C9" w:rsidR="00846F60" w:rsidRDefault="00846F60">
      <w:pPr>
        <w:pStyle w:val="CommentText"/>
      </w:pPr>
    </w:p>
  </w:comment>
  <w:comment w:id="3" w:author="Luyu Liu" w:date="2021-10-21T20:36:00Z" w:initials="LL">
    <w:p w14:paraId="0BECEF31" w14:textId="2F7C98E2" w:rsidR="00DA2681" w:rsidRDefault="00DA2681">
      <w:pPr>
        <w:pStyle w:val="CommentText"/>
      </w:pPr>
      <w:r>
        <w:rPr>
          <w:rStyle w:val="CommentReference"/>
        </w:rPr>
        <w:annotationRef/>
      </w:r>
      <w:r>
        <w:t>Harvey – you may want to add some high-level insights later. But do not exceed 250 words.</w:t>
      </w:r>
    </w:p>
  </w:comment>
  <w:comment w:id="9" w:author="Porr, Adam" w:date="2021-10-18T12:29:00Z" w:initials="PA">
    <w:p w14:paraId="63C8E56D" w14:textId="130819E6" w:rsidR="00624D61" w:rsidRDefault="00624D61">
      <w:pPr>
        <w:pStyle w:val="CommentText"/>
      </w:pPr>
      <w:r>
        <w:rPr>
          <w:rStyle w:val="CommentReference"/>
        </w:rPr>
        <w:annotationRef/>
      </w:r>
      <w:r>
        <w:t xml:space="preserve">I think you’ve already made the point that traditional measure </w:t>
      </w:r>
      <w:proofErr w:type="gramStart"/>
      <w:r>
        <w:t>have</w:t>
      </w:r>
      <w:proofErr w:type="gramEnd"/>
      <w:r>
        <w:t xml:space="preserve"> unrealistic assumptions.  I suggest removing this to shorten the sentence, but feel free to retain if you think it’s important.</w:t>
      </w:r>
    </w:p>
  </w:comment>
  <w:comment w:id="10" w:author="Porr, Adam" w:date="2021-10-18T12:33:00Z" w:initials="PA">
    <w:p w14:paraId="0EF7829F" w14:textId="1C5C35D4" w:rsidR="00214AF9" w:rsidRDefault="00214AF9">
      <w:pPr>
        <w:pStyle w:val="CommentText"/>
      </w:pPr>
      <w:r>
        <w:rPr>
          <w:rStyle w:val="CommentReference"/>
        </w:rPr>
        <w:annotationRef/>
      </w:r>
      <w:r>
        <w:t xml:space="preserve">This sentence is confusing to me.  </w:t>
      </w:r>
      <w:r w:rsidR="004E5B9A">
        <w:t xml:space="preserve">It makes me think that riders will react to real time data, however </w:t>
      </w:r>
      <w:r>
        <w:t xml:space="preserve">I thought realizable accessibility implies that </w:t>
      </w:r>
      <w:r w:rsidR="006E1FD4">
        <w:t xml:space="preserve">users *do not* respond to new conditions.  </w:t>
      </w:r>
    </w:p>
  </w:comment>
  <w:comment w:id="11" w:author="Luyu Liu" w:date="2021-10-21T20:31:00Z" w:initials="LL">
    <w:p w14:paraId="01A8F928" w14:textId="4933C570" w:rsidR="00C3769F" w:rsidRDefault="00C3769F">
      <w:pPr>
        <w:pStyle w:val="CommentText"/>
      </w:pPr>
      <w:r>
        <w:rPr>
          <w:rStyle w:val="CommentReference"/>
        </w:rPr>
        <w:annotationRef/>
      </w:r>
      <w:r>
        <w:t>Good call. I updated it.</w:t>
      </w:r>
    </w:p>
  </w:comment>
  <w:comment w:id="12" w:author="Porr, Adam" w:date="2021-10-18T12:48:00Z" w:initials="PA">
    <w:p w14:paraId="097468EA" w14:textId="343A227C" w:rsidR="00160528" w:rsidRDefault="00160528">
      <w:pPr>
        <w:pStyle w:val="CommentText"/>
      </w:pPr>
      <w:r>
        <w:rPr>
          <w:rStyle w:val="CommentReference"/>
        </w:rPr>
        <w:annotationRef/>
      </w:r>
      <w:r w:rsidR="00D52C54">
        <w:t>Are you referring to different levels of spatial and temporal aggregation?  Or something else</w:t>
      </w:r>
      <w:r w:rsidR="000E6248">
        <w:t>?</w:t>
      </w:r>
    </w:p>
  </w:comment>
  <w:comment w:id="13" w:author="Miller, Harvey" w:date="2021-10-11T07:41:00Z" w:initials="MH">
    <w:p w14:paraId="310647F7" w14:textId="6D114930" w:rsidR="00101438" w:rsidRDefault="00101438">
      <w:pPr>
        <w:pStyle w:val="CommentText"/>
      </w:pPr>
      <w:r>
        <w:rPr>
          <w:rStyle w:val="CommentReference"/>
        </w:rPr>
        <w:annotationRef/>
      </w:r>
      <w:r>
        <w:t>Finish this overview paragraph</w:t>
      </w:r>
    </w:p>
  </w:comment>
  <w:comment w:id="14" w:author="Liu Luyu" w:date="2021-10-12T16:44:00Z" w:initials="LL">
    <w:p w14:paraId="0242AEE1" w14:textId="3ACAD57D" w:rsidR="00642C09" w:rsidRDefault="00642C09">
      <w:pPr>
        <w:pStyle w:val="CommentText"/>
      </w:pPr>
      <w:r>
        <w:rPr>
          <w:rStyle w:val="CommentReference"/>
        </w:rPr>
        <w:annotationRef/>
      </w:r>
      <w:r>
        <w:t>Added</w:t>
      </w:r>
    </w:p>
  </w:comment>
  <w:comment w:id="16" w:author="Porr, Adam" w:date="2021-10-18T12:58:00Z" w:initials="PA">
    <w:p w14:paraId="7A509038" w14:textId="2479E683" w:rsidR="00D45167" w:rsidRDefault="00920C82">
      <w:pPr>
        <w:pStyle w:val="CommentText"/>
      </w:pPr>
      <w:r>
        <w:rPr>
          <w:rStyle w:val="CommentReference"/>
        </w:rPr>
        <w:annotationRef/>
      </w:r>
      <w:r>
        <w:t>I lov</w:t>
      </w:r>
      <w:r w:rsidR="005E7DFB">
        <w:t xml:space="preserve">e the context that explains how each step of the evolution came to be.  I don’t recall seeing this </w:t>
      </w:r>
      <w:r w:rsidR="00D45167">
        <w:t>context in many other papers (or at least not stated so clearly)</w:t>
      </w:r>
    </w:p>
  </w:comment>
  <w:comment w:id="17" w:author="Miller, Harvey" w:date="2021-10-25T14:32:00Z" w:initials="MH">
    <w:p w14:paraId="002EB0D4" w14:textId="5E541A74" w:rsidR="0035273F" w:rsidRDefault="004760BF">
      <w:pPr>
        <w:pStyle w:val="CommentText"/>
      </w:pPr>
      <w:r>
        <w:rPr>
          <w:rStyle w:val="CommentReference"/>
        </w:rPr>
        <w:annotationRef/>
      </w:r>
      <w:r w:rsidR="0035273F">
        <w:t>Just want to add another refer</w:t>
      </w:r>
      <w:r w:rsidR="00B2130D">
        <w:t xml:space="preserve">ence besides Miller and his lackeys: </w:t>
      </w:r>
    </w:p>
    <w:p w14:paraId="7EC3F18F" w14:textId="77777777" w:rsidR="0035273F" w:rsidRDefault="0035273F">
      <w:pPr>
        <w:pStyle w:val="CommentText"/>
      </w:pPr>
    </w:p>
    <w:p w14:paraId="191B13BF" w14:textId="1A425BAE" w:rsidR="004760BF" w:rsidRDefault="004760BF">
      <w:pPr>
        <w:pStyle w:val="CommentText"/>
      </w:pPr>
      <w:r w:rsidRPr="004760BF">
        <w:t>Li, Q., Zhang, T., Wang, H. and Zeng, Z., 2011. Dynamic accessibility mapping using floating car data: a network-constrained density estimation approach. Journal of Transport Geography, 19(3), pp.379-393.</w:t>
      </w:r>
    </w:p>
    <w:p w14:paraId="7AB9EF8F" w14:textId="77777777" w:rsidR="004760BF" w:rsidRDefault="004760BF">
      <w:pPr>
        <w:pStyle w:val="CommentText"/>
      </w:pPr>
    </w:p>
    <w:p w14:paraId="47A477FF" w14:textId="3ED133B8" w:rsidR="004760BF" w:rsidRDefault="004760BF">
      <w:pPr>
        <w:pStyle w:val="CommentText"/>
      </w:pPr>
    </w:p>
  </w:comment>
  <w:comment w:id="21" w:author="Luyu Liu" w:date="2021-10-23T16:38:00Z" w:initials="LL">
    <w:p w14:paraId="63180FC1" w14:textId="3FB4C456" w:rsidR="00495493" w:rsidRDefault="00495493" w:rsidP="00495493">
      <w:pPr>
        <w:pStyle w:val="CommentText"/>
      </w:pPr>
      <w:r>
        <w:rPr>
          <w:rStyle w:val="CommentReference"/>
        </w:rPr>
        <w:annotationRef/>
      </w:r>
      <w:r>
        <w:rPr>
          <w:rStyle w:val="CommentReference"/>
        </w:rPr>
        <w:annotationRef/>
      </w:r>
      <w:r w:rsidR="00ED6032">
        <w:t xml:space="preserve">Origin comments from HJM: </w:t>
      </w:r>
      <w:r>
        <w:t xml:space="preserve">I think this paragraph should be expanded with more explicit examples of how data helped with refining the STP. Some suggestions: </w:t>
      </w:r>
    </w:p>
    <w:p w14:paraId="2D21441E" w14:textId="77777777" w:rsidR="00495493" w:rsidRDefault="00495493" w:rsidP="00495493">
      <w:pPr>
        <w:pStyle w:val="CommentText"/>
      </w:pPr>
    </w:p>
    <w:p w14:paraId="703F070A" w14:textId="77777777" w:rsidR="00495493" w:rsidRDefault="00495493" w:rsidP="00495493">
      <w:pPr>
        <w:pStyle w:val="CommentText"/>
      </w:pPr>
      <w:r>
        <w:t>Refinements:</w:t>
      </w:r>
    </w:p>
    <w:p w14:paraId="3CFE0A29" w14:textId="77777777" w:rsidR="00495493" w:rsidRDefault="00495493" w:rsidP="00495493">
      <w:pPr>
        <w:pStyle w:val="CommentText"/>
      </w:pPr>
    </w:p>
    <w:p w14:paraId="78D8A6BA" w14:textId="77777777" w:rsidR="00495493" w:rsidRDefault="00495493" w:rsidP="00495493">
      <w:pPr>
        <w:pStyle w:val="CommentText"/>
      </w:pPr>
      <w:r>
        <w:t xml:space="preserve">Travel time stochasticity: </w:t>
      </w:r>
      <w:r w:rsidRPr="00107DF1">
        <w:t>Chen, B.Y., Li, Q., Wang, D., Shaw, S.L., Lam, W.H., Yuan, H. and Fang, Z., 2013. Reliable space–time prisms under travel time uncertainty. Annals of the Association of American Geographers, 103(6), pp.1502-1521.</w:t>
      </w:r>
    </w:p>
    <w:p w14:paraId="2A8113A0" w14:textId="77777777" w:rsidR="00495493" w:rsidRDefault="00495493" w:rsidP="00495493">
      <w:pPr>
        <w:pStyle w:val="CommentText"/>
      </w:pPr>
    </w:p>
    <w:p w14:paraId="34DAA3E3" w14:textId="77777777" w:rsidR="00495493" w:rsidRDefault="00495493" w:rsidP="00495493">
      <w:pPr>
        <w:pStyle w:val="CommentText"/>
      </w:pPr>
      <w:r w:rsidRPr="00E55B54">
        <w:t xml:space="preserve">Liao, F., </w:t>
      </w:r>
      <w:proofErr w:type="spellStart"/>
      <w:r w:rsidRPr="00E55B54">
        <w:t>Rasouli</w:t>
      </w:r>
      <w:proofErr w:type="spellEnd"/>
      <w:r w:rsidRPr="00E55B54">
        <w:t xml:space="preserve">, S. and Timmermans, H., 2014. Incorporating activity-travel time uncertainty and stochastic space–time prisms in multistate </w:t>
      </w:r>
      <w:proofErr w:type="spellStart"/>
      <w:r w:rsidRPr="00E55B54">
        <w:t>supernetworks</w:t>
      </w:r>
      <w:proofErr w:type="spellEnd"/>
      <w:r w:rsidRPr="00E55B54">
        <w:t xml:space="preserve"> for activity-travel scheduling. International Journal of Geographical Information Science, 28(5), pp.928-945.</w:t>
      </w:r>
    </w:p>
    <w:p w14:paraId="42CE0F3C" w14:textId="77777777" w:rsidR="00495493" w:rsidRDefault="00495493" w:rsidP="00495493">
      <w:pPr>
        <w:pStyle w:val="CommentText"/>
      </w:pPr>
    </w:p>
    <w:p w14:paraId="762B4D7B" w14:textId="77777777" w:rsidR="00495493" w:rsidRDefault="00495493" w:rsidP="00495493">
      <w:pPr>
        <w:pStyle w:val="CommentText"/>
      </w:pPr>
      <w:r>
        <w:t xml:space="preserve">Movement within built environments: </w:t>
      </w:r>
      <w:proofErr w:type="spellStart"/>
      <w:r w:rsidRPr="00DE7DC8">
        <w:t>Delafontaine</w:t>
      </w:r>
      <w:proofErr w:type="spellEnd"/>
      <w:r w:rsidRPr="00DE7DC8">
        <w:t xml:space="preserve">, M., </w:t>
      </w:r>
      <w:proofErr w:type="spellStart"/>
      <w:r w:rsidRPr="00DE7DC8">
        <w:t>Neutens</w:t>
      </w:r>
      <w:proofErr w:type="spellEnd"/>
      <w:r w:rsidRPr="00DE7DC8">
        <w:t xml:space="preserve">, T. and Van de </w:t>
      </w:r>
      <w:proofErr w:type="spellStart"/>
      <w:r w:rsidRPr="00DE7DC8">
        <w:t>Weghe</w:t>
      </w:r>
      <w:proofErr w:type="spellEnd"/>
      <w:r w:rsidRPr="00DE7DC8">
        <w:t>, N., 2011. Modelling potential movement in constrained travel environments using rough space–time prisms. International Journal of Geographical Information Science, 25(9), pp.1389-1411.</w:t>
      </w:r>
    </w:p>
    <w:p w14:paraId="76485BF8" w14:textId="77777777" w:rsidR="00495493" w:rsidRDefault="00495493" w:rsidP="00495493">
      <w:pPr>
        <w:pStyle w:val="CommentText"/>
      </w:pPr>
    </w:p>
    <w:p w14:paraId="50FD35B3" w14:textId="77777777" w:rsidR="00495493" w:rsidRDefault="00495493" w:rsidP="00495493">
      <w:pPr>
        <w:pStyle w:val="CommentText"/>
      </w:pPr>
      <w:r>
        <w:t xml:space="preserve">Scalability: </w:t>
      </w:r>
      <w:r w:rsidRPr="00C25070">
        <w:t>Chen, B.Y., Yuan, H., Li, Q., Shaw, S.L., Lam, W.H. and Chen, X., 2016. Spatiotemporal data model for network time geographic analysis in the era of big data. International Journal of Geographical Information Science, 30(6), pp.1041-1071.</w:t>
      </w:r>
    </w:p>
    <w:p w14:paraId="1D01F091" w14:textId="77777777" w:rsidR="00495493" w:rsidRDefault="00495493" w:rsidP="00495493">
      <w:pPr>
        <w:pStyle w:val="CommentText"/>
      </w:pPr>
    </w:p>
    <w:p w14:paraId="6E76AAA9" w14:textId="77777777" w:rsidR="00495493" w:rsidRDefault="00495493" w:rsidP="00495493">
      <w:pPr>
        <w:pStyle w:val="CommentText"/>
      </w:pPr>
    </w:p>
    <w:p w14:paraId="597E1A3E" w14:textId="77777777" w:rsidR="00495493" w:rsidRDefault="00495493" w:rsidP="00495493">
      <w:pPr>
        <w:pStyle w:val="CommentText"/>
      </w:pPr>
      <w:r>
        <w:t>Applications:</w:t>
      </w:r>
    </w:p>
    <w:p w14:paraId="55C1984F" w14:textId="77777777" w:rsidR="00495493" w:rsidRDefault="00495493" w:rsidP="00495493">
      <w:pPr>
        <w:pStyle w:val="CommentText"/>
      </w:pPr>
      <w:r>
        <w:t xml:space="preserve">Vehicle tracking data: Tang, Song Miller, Zhou 2016; </w:t>
      </w:r>
      <w:r w:rsidRPr="00B81EE3">
        <w:t>Downs, J.A. and Horner, M.W., 2012. Probabilistic potential path trees for visualizing and analyzing vehicle tracking data. Journal of Transport Geography, 23, pp.72-80.</w:t>
      </w:r>
    </w:p>
    <w:p w14:paraId="7EFCFC17" w14:textId="77777777" w:rsidR="00495493" w:rsidRDefault="00495493" w:rsidP="00495493">
      <w:pPr>
        <w:pStyle w:val="CommentText"/>
      </w:pPr>
    </w:p>
    <w:p w14:paraId="4A60060D" w14:textId="77777777" w:rsidR="00495493" w:rsidRDefault="00495493" w:rsidP="00495493">
      <w:pPr>
        <w:pStyle w:val="CommentText"/>
      </w:pPr>
      <w:r>
        <w:t xml:space="preserve">Identifying crucial links: </w:t>
      </w:r>
      <w:r w:rsidRPr="00031597">
        <w:t>Fang, Z., Shaw, S.L., Tu, W., Li, Q. and Li, Y., 2012. Spatiotemporal analysis of critical transportation links based on time geographic concepts: a case study of critical bridges in Wuhan, China. Journal of Transport Geography, 23, pp.44-59.</w:t>
      </w:r>
    </w:p>
    <w:p w14:paraId="60D4F8C3" w14:textId="77777777" w:rsidR="00495493" w:rsidRDefault="00495493" w:rsidP="00495493">
      <w:pPr>
        <w:pStyle w:val="CommentText"/>
      </w:pPr>
    </w:p>
    <w:p w14:paraId="65583B16" w14:textId="77777777" w:rsidR="00495493" w:rsidRDefault="00495493" w:rsidP="00495493">
      <w:pPr>
        <w:pStyle w:val="CommentText"/>
      </w:pPr>
      <w:r>
        <w:t xml:space="preserve">Interaction potential and segregation:  </w:t>
      </w:r>
      <w:r w:rsidRPr="00474EE4">
        <w:t xml:space="preserve">Farber, S., O'Kelly, M., Miller, H.J. and </w:t>
      </w:r>
      <w:proofErr w:type="spellStart"/>
      <w:r w:rsidRPr="00474EE4">
        <w:t>Neutens</w:t>
      </w:r>
      <w:proofErr w:type="spellEnd"/>
      <w:r w:rsidRPr="00474EE4">
        <w:t xml:space="preserve">, T., 2015. Measuring segregation using patterns of daily travel behavior: A social </w:t>
      </w:r>
      <w:proofErr w:type="gramStart"/>
      <w:r w:rsidRPr="00474EE4">
        <w:t>interaction based</w:t>
      </w:r>
      <w:proofErr w:type="gramEnd"/>
      <w:r w:rsidRPr="00474EE4">
        <w:t xml:space="preserve"> model of exposure. </w:t>
      </w:r>
      <w:r w:rsidRPr="00474EE4">
        <w:rPr>
          <w:i/>
          <w:iCs/>
        </w:rPr>
        <w:t>Journal of Transport Geography</w:t>
      </w:r>
      <w:r w:rsidRPr="00474EE4">
        <w:t xml:space="preserve">, </w:t>
      </w:r>
      <w:r w:rsidRPr="00474EE4">
        <w:rPr>
          <w:i/>
          <w:iCs/>
        </w:rPr>
        <w:t>49</w:t>
      </w:r>
      <w:r w:rsidRPr="00474EE4">
        <w:t>, pp.26-38.</w:t>
      </w:r>
    </w:p>
    <w:p w14:paraId="04DFAA90" w14:textId="77777777" w:rsidR="00495493" w:rsidRDefault="00495493" w:rsidP="00495493">
      <w:pPr>
        <w:pStyle w:val="CommentText"/>
      </w:pPr>
    </w:p>
    <w:p w14:paraId="139F1B8D" w14:textId="77777777" w:rsidR="00495493" w:rsidRDefault="00495493" w:rsidP="00495493">
      <w:pPr>
        <w:pStyle w:val="CommentText"/>
      </w:pPr>
      <w:r w:rsidRPr="00B81EE3">
        <w:t>Li, X. and Farber, S., 2016. Spatial representation in the social interaction potential metric: an analysis of scale and parameter sensitivity. Journal of Geographical Systems, 18(4), pp.331-357.</w:t>
      </w:r>
    </w:p>
    <w:p w14:paraId="59F09D67" w14:textId="77777777" w:rsidR="00495493" w:rsidRDefault="00495493" w:rsidP="00495493">
      <w:pPr>
        <w:pStyle w:val="CommentText"/>
      </w:pPr>
    </w:p>
    <w:p w14:paraId="7ED3668F" w14:textId="77777777" w:rsidR="00495493" w:rsidRPr="00474EE4" w:rsidRDefault="00495493" w:rsidP="00495493">
      <w:pPr>
        <w:pStyle w:val="CommentText"/>
      </w:pPr>
      <w:r>
        <w:t xml:space="preserve">Food access via automobile vs public transit: </w:t>
      </w:r>
      <w:r w:rsidRPr="00B81EE3">
        <w:t xml:space="preserve">Widener, M.J., Farber, S., </w:t>
      </w:r>
      <w:proofErr w:type="spellStart"/>
      <w:r w:rsidRPr="00B81EE3">
        <w:t>Neutens</w:t>
      </w:r>
      <w:proofErr w:type="spellEnd"/>
      <w:r w:rsidRPr="00B81EE3">
        <w:t>, T. and Horner, M., 2015. Spatiotemporal accessibility to supermarkets using public transit: an interaction potential approach in Cincinnati, Ohio. Journal of Transport Geography, 42, pp.72-83.</w:t>
      </w:r>
    </w:p>
    <w:p w14:paraId="0F127C9B" w14:textId="77777777" w:rsidR="00495493" w:rsidRDefault="00495493" w:rsidP="00495493">
      <w:pPr>
        <w:pStyle w:val="CommentText"/>
      </w:pPr>
    </w:p>
    <w:p w14:paraId="5342F523" w14:textId="77777777" w:rsidR="00495493" w:rsidRDefault="00495493" w:rsidP="00495493">
      <w:pPr>
        <w:pStyle w:val="CommentText"/>
      </w:pPr>
    </w:p>
    <w:p w14:paraId="4AC32DB6" w14:textId="77777777" w:rsidR="00495493" w:rsidRDefault="00495493" w:rsidP="00495493">
      <w:pPr>
        <w:pStyle w:val="CommentText"/>
      </w:pPr>
    </w:p>
    <w:p w14:paraId="3CBD6B78" w14:textId="77777777" w:rsidR="00495493" w:rsidRDefault="00495493" w:rsidP="00495493">
      <w:pPr>
        <w:pStyle w:val="CommentText"/>
      </w:pPr>
    </w:p>
    <w:p w14:paraId="49D0B7F4" w14:textId="77777777" w:rsidR="00495493" w:rsidRDefault="00495493" w:rsidP="00495493">
      <w:pPr>
        <w:pStyle w:val="CommentText"/>
      </w:pPr>
    </w:p>
    <w:p w14:paraId="29A244C1" w14:textId="672DF1EA" w:rsidR="00495493" w:rsidRDefault="00495493">
      <w:pPr>
        <w:pStyle w:val="CommentText"/>
      </w:pPr>
    </w:p>
  </w:comment>
  <w:comment w:id="33" w:author="Porr, Adam" w:date="2021-10-25T14:30:00Z" w:initials="PA">
    <w:p w14:paraId="4BFE9817" w14:textId="62CF6DCF" w:rsidR="00127EBF" w:rsidRDefault="00127EBF">
      <w:pPr>
        <w:pStyle w:val="CommentText"/>
      </w:pPr>
      <w:r>
        <w:rPr>
          <w:rStyle w:val="CommentReference"/>
        </w:rPr>
        <w:annotationRef/>
      </w:r>
      <w:r w:rsidR="00810DB7">
        <w:t>Does</w:t>
      </w:r>
      <w:r w:rsidR="00A3668E">
        <w:t xml:space="preserve"> </w:t>
      </w:r>
      <w:proofErr w:type="gramStart"/>
      <w:r w:rsidR="00225684">
        <w:t>high-diversity</w:t>
      </w:r>
      <w:proofErr w:type="gramEnd"/>
      <w:r w:rsidR="00225684">
        <w:t xml:space="preserve"> </w:t>
      </w:r>
      <w:r w:rsidR="00810DB7">
        <w:t>refer to diversity of</w:t>
      </w:r>
      <w:r w:rsidR="00246173">
        <w:t xml:space="preserve"> traveler </w:t>
      </w:r>
      <w:r w:rsidR="00897BC8">
        <w:t>needs or risk tolerance? Diversity of real-time travel conditions</w:t>
      </w:r>
      <w:r w:rsidR="00225684">
        <w:t>?</w:t>
      </w:r>
      <w:r w:rsidR="00897BC8">
        <w:t xml:space="preserve"> </w:t>
      </w:r>
      <w:r w:rsidR="00ED675F">
        <w:t xml:space="preserve">Diversity of </w:t>
      </w:r>
      <w:r w:rsidR="003E3C83">
        <w:t xml:space="preserve">input data type? </w:t>
      </w:r>
      <w:proofErr w:type="gramStart"/>
      <w:r w:rsidR="00897BC8">
        <w:t>Something</w:t>
      </w:r>
      <w:proofErr w:type="gramEnd"/>
      <w:r w:rsidR="00897BC8">
        <w:t xml:space="preserve"> else?</w:t>
      </w:r>
    </w:p>
  </w:comment>
  <w:comment w:id="42" w:author="Miller, Harvey" w:date="2021-09-13T13:23:00Z" w:initials="MH">
    <w:p w14:paraId="6EBD8925" w14:textId="5AA4A04B" w:rsidR="00591A16" w:rsidRDefault="00591A16">
      <w:pPr>
        <w:pStyle w:val="CommentText"/>
      </w:pPr>
      <w:r>
        <w:rPr>
          <w:rStyle w:val="CommentReference"/>
        </w:rPr>
        <w:annotationRef/>
      </w:r>
      <w:r>
        <w:t>Why?</w:t>
      </w:r>
    </w:p>
  </w:comment>
  <w:comment w:id="43" w:author="Liu Luyu" w:date="2021-09-24T13: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44" w:author="Miller, Harvey" w:date="2021-09-13T13:23:00Z" w:initials="MH">
    <w:p w14:paraId="7F82AB3E" w14:textId="77777777" w:rsidR="00C431E6" w:rsidRDefault="00C431E6" w:rsidP="00C431E6">
      <w:pPr>
        <w:pStyle w:val="CommentText"/>
      </w:pPr>
      <w:r>
        <w:rPr>
          <w:rStyle w:val="CommentReference"/>
        </w:rPr>
        <w:annotationRef/>
      </w:r>
      <w:r>
        <w:t>What do these mean?</w:t>
      </w:r>
    </w:p>
  </w:comment>
  <w:comment w:id="45" w:author="Liu, Luyu" w:date="2021-10-08T11:42:00Z" w:initials="LL">
    <w:p w14:paraId="33C031A0" w14:textId="16CB6F73" w:rsidR="003175D3" w:rsidRDefault="003175D3">
      <w:pPr>
        <w:pStyle w:val="CommentText"/>
      </w:pPr>
      <w:r>
        <w:rPr>
          <w:rStyle w:val="CommentReference"/>
        </w:rPr>
        <w:annotationRef/>
      </w:r>
      <w:r>
        <w:t>Updated</w:t>
      </w:r>
    </w:p>
  </w:comment>
  <w:comment w:id="47" w:author="Porr, Adam" w:date="2021-10-19T17:48:00Z" w:initials="PA">
    <w:p w14:paraId="265CAAF9" w14:textId="1A390120" w:rsidR="00823A1D" w:rsidRDefault="00823A1D">
      <w:pPr>
        <w:pStyle w:val="CommentText"/>
      </w:pPr>
      <w:r>
        <w:rPr>
          <w:rStyle w:val="CommentReference"/>
        </w:rPr>
        <w:annotationRef/>
      </w:r>
      <w:r>
        <w:t xml:space="preserve">Should this </w:t>
      </w:r>
      <w:proofErr w:type="gramStart"/>
      <w:r>
        <w:t>say</w:t>
      </w:r>
      <w:proofErr w:type="gramEnd"/>
      <w:r>
        <w:t xml:space="preserve"> “</w:t>
      </w:r>
      <w:r w:rsidR="004E1AD2">
        <w:t xml:space="preserve">more detailed and </w:t>
      </w:r>
      <w:r>
        <w:t xml:space="preserve">specific </w:t>
      </w:r>
      <w:r w:rsidR="004E1AD2">
        <w:t>models”?</w:t>
      </w:r>
    </w:p>
  </w:comment>
  <w:comment w:id="48" w:author="Miller, Harvey" w:date="2021-10-11T07:49:00Z" w:initials="MH">
    <w:p w14:paraId="2F281A62" w14:textId="497DF5E1" w:rsidR="00965D29" w:rsidRDefault="00965D29">
      <w:pPr>
        <w:pStyle w:val="CommentText"/>
      </w:pPr>
      <w:r>
        <w:rPr>
          <w:rStyle w:val="CommentReference"/>
        </w:rPr>
        <w:annotationRef/>
      </w:r>
      <w:r>
        <w:t xml:space="preserve">Check Mike </w:t>
      </w:r>
      <w:proofErr w:type="spellStart"/>
      <w:r>
        <w:t>Batty’s</w:t>
      </w:r>
      <w:proofErr w:type="spellEnd"/>
      <w:r>
        <w:t xml:space="preserve"> work on Oyster card data in London, and cite</w:t>
      </w:r>
    </w:p>
  </w:comment>
  <w:comment w:id="50" w:author="Miller, Harvey" w:date="2021-10-11T07:51:00Z" w:initials="MH">
    <w:p w14:paraId="6053BC73" w14:textId="6AC3990D" w:rsidR="004A0970" w:rsidRDefault="004A0970">
      <w:pPr>
        <w:pStyle w:val="CommentText"/>
      </w:pPr>
      <w:r>
        <w:rPr>
          <w:rStyle w:val="CommentReference"/>
        </w:rPr>
        <w:annotationRef/>
      </w:r>
      <w:r>
        <w:t>How often does “early” happen? In COTA you could get in trouble for that.</w:t>
      </w:r>
    </w:p>
  </w:comment>
  <w:comment w:id="51" w:author="Liu Luyu" w:date="2021-10-12T16:57:00Z" w:initials="LL">
    <w:p w14:paraId="64B74A83" w14:textId="43BE3053" w:rsidR="00D40B43" w:rsidRDefault="00D40B43">
      <w:pPr>
        <w:pStyle w:val="CommentText"/>
      </w:pPr>
      <w:r>
        <w:rPr>
          <w:rStyle w:val="CommentReference"/>
        </w:rPr>
        <w:annotationRef/>
      </w:r>
      <w:r>
        <w:t xml:space="preserve">About 5%, we tested in the RTI paper. </w:t>
      </w:r>
    </w:p>
  </w:comment>
  <w:comment w:id="55" w:author="Miller, Harvey" w:date="2021-09-14T11:53:00Z" w:initials="MH">
    <w:p w14:paraId="525756BA" w14:textId="0BB2A147" w:rsidR="00265250" w:rsidRDefault="00265250">
      <w:pPr>
        <w:pStyle w:val="CommentText"/>
      </w:pPr>
      <w:r>
        <w:rPr>
          <w:rStyle w:val="CommentReference"/>
        </w:rPr>
        <w:annotationRef/>
      </w:r>
      <w:r>
        <w:t>W</w:t>
      </w:r>
      <w:r w:rsidR="00AB6A54">
        <w:t>e</w:t>
      </w:r>
      <w:r>
        <w:t xml:space="preserve"> do </w:t>
      </w:r>
      <w:proofErr w:type="gramStart"/>
      <w:r>
        <w:t>this?</w:t>
      </w:r>
      <w:proofErr w:type="gramEnd"/>
      <w:r w:rsidR="00E74CE5">
        <w:t xml:space="preserve"> </w:t>
      </w:r>
      <w:r w:rsidR="00AB6A54">
        <w:t>I don’t think so.</w:t>
      </w:r>
    </w:p>
  </w:comment>
  <w:comment w:id="56" w:author="Porr, Adam" w:date="2021-10-19T18:35:00Z" w:initials="PA">
    <w:p w14:paraId="23EF7984" w14:textId="1AF1A47A" w:rsidR="00EB65DA" w:rsidRDefault="00EB65DA">
      <w:pPr>
        <w:pStyle w:val="CommentText"/>
      </w:pPr>
      <w:r>
        <w:rPr>
          <w:rStyle w:val="CommentReference"/>
        </w:rPr>
        <w:annotationRef/>
      </w:r>
      <w:r>
        <w:t xml:space="preserve">This is a bit confusing to me, too.  </w:t>
      </w:r>
      <w:r w:rsidR="00627F35">
        <w:t>Isn’t the PPA the set of stops for which the shortest travel time is &lt;= time budget?</w:t>
      </w:r>
    </w:p>
  </w:comment>
  <w:comment w:id="57" w:author="Luyu Liu" w:date="2021-10-24T17:30:00Z" w:initials="LL">
    <w:p w14:paraId="0436BEF1" w14:textId="5F596916" w:rsidR="00312898" w:rsidRPr="000E2380" w:rsidRDefault="00312898">
      <w:pPr>
        <w:pStyle w:val="CommentText"/>
      </w:pPr>
      <w:r>
        <w:rPr>
          <w:rStyle w:val="CommentReference"/>
        </w:rPr>
        <w:annotationRef/>
      </w:r>
      <w:r w:rsidR="000E2380">
        <w:t xml:space="preserve">Yes, you are 100% right. </w:t>
      </w:r>
      <w:r>
        <w:t xml:space="preserve">But to find out </w:t>
      </w:r>
      <w:r w:rsidR="000E2380" w:rsidRPr="000E2380">
        <w:rPr>
          <w:b/>
          <w:bCs/>
        </w:rPr>
        <w:t>the set of stops for which the shortest travel time is &lt;= time budget</w:t>
      </w:r>
      <w:r w:rsidR="000E2380">
        <w:rPr>
          <w:b/>
          <w:bCs/>
        </w:rPr>
        <w:t xml:space="preserve"> </w:t>
      </w:r>
      <w:r w:rsidR="000E2380">
        <w:t>we need to first calculate the shortest travel time for all the stops. See formula 1 – 3 for more information.</w:t>
      </w:r>
    </w:p>
  </w:comment>
  <w:comment w:id="58" w:author="Porr, Adam" w:date="2021-10-25T15:08:00Z" w:initials="PA">
    <w:p w14:paraId="029CB1A2" w14:textId="25308FFB" w:rsidR="0064029C" w:rsidRDefault="0064029C">
      <w:pPr>
        <w:pStyle w:val="CommentText"/>
      </w:pPr>
      <w:r>
        <w:rPr>
          <w:rStyle w:val="CommentReference"/>
        </w:rPr>
        <w:annotationRef/>
      </w:r>
      <w:r w:rsidR="00DE2841">
        <w:t>I think this revision improves the clarity.  What do you think?</w:t>
      </w:r>
      <w:r w:rsidR="00B37547">
        <w:t xml:space="preserve">  If you disagree, feel free to reject the change.  I think readers will get</w:t>
      </w:r>
      <w:r w:rsidR="000534AE">
        <w:t xml:space="preserve"> it.</w:t>
      </w:r>
    </w:p>
  </w:comment>
  <w:comment w:id="64" w:author="Miller, Harvey" w:date="2021-09-14T11:37:00Z" w:initials="MH">
    <w:p w14:paraId="551BCD5E" w14:textId="3B10216B" w:rsidR="00ED5973" w:rsidRDefault="00ED5973">
      <w:pPr>
        <w:pStyle w:val="CommentText"/>
      </w:pPr>
      <w:r>
        <w:rPr>
          <w:rStyle w:val="CommentReference"/>
        </w:rPr>
        <w:annotationRef/>
      </w:r>
      <w:r>
        <w:t>More accurate? Is this the right term?</w:t>
      </w:r>
    </w:p>
  </w:comment>
  <w:comment w:id="65" w:author="Liu Luyu" w:date="2021-09-24T13: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66" w:author="Porr, Adam" w:date="2021-10-19T18:47:00Z" w:initials="PA">
    <w:p w14:paraId="48919738" w14:textId="4E33D016" w:rsidR="008B05B9" w:rsidRDefault="008B05B9">
      <w:pPr>
        <w:pStyle w:val="CommentText"/>
      </w:pPr>
      <w:r>
        <w:rPr>
          <w:rStyle w:val="CommentReference"/>
        </w:rPr>
        <w:annotationRef/>
      </w:r>
      <w:r>
        <w:t>Will the reader know what this means?</w:t>
      </w:r>
    </w:p>
  </w:comment>
  <w:comment w:id="67" w:author="Luyu Liu" w:date="2021-10-21T13:33:00Z" w:initials="LL">
    <w:p w14:paraId="71640FA8" w14:textId="27BB3920" w:rsidR="00176278" w:rsidRDefault="00176278">
      <w:pPr>
        <w:pStyle w:val="CommentText"/>
      </w:pPr>
      <w:r>
        <w:rPr>
          <w:rStyle w:val="CommentReference"/>
        </w:rPr>
        <w:annotationRef/>
      </w:r>
      <w:r w:rsidR="00DA2681">
        <w:t xml:space="preserve">I prefer to keep it this </w:t>
      </w:r>
      <w:proofErr w:type="spellStart"/>
      <w:r w:rsidR="00DA2681">
        <w:t>waay</w:t>
      </w:r>
      <w:proofErr w:type="spellEnd"/>
      <w:r w:rsidR="00DA2681">
        <w:t xml:space="preserve"> since I do not want to go deep into this domain. </w:t>
      </w:r>
      <w:r w:rsidR="00DA7307">
        <w:t>And we cite a paper (and it should be keyword that can be easily searched online?).</w:t>
      </w:r>
      <w:r w:rsidR="00DA2681">
        <w:t xml:space="preserve"> </w:t>
      </w:r>
    </w:p>
  </w:comment>
  <w:comment w:id="71" w:author="Porr, Adam" w:date="2021-10-20T08:25:00Z" w:initials="PA">
    <w:p w14:paraId="29C7D039" w14:textId="642ABF6B" w:rsidR="0015182D" w:rsidRDefault="0015182D">
      <w:pPr>
        <w:pStyle w:val="CommentText"/>
      </w:pPr>
      <w:r>
        <w:rPr>
          <w:rStyle w:val="CommentReference"/>
        </w:rPr>
        <w:annotationRef/>
      </w:r>
      <w:r w:rsidR="002A5516">
        <w:t>Strictly speaking, I think we are</w:t>
      </w:r>
      <w:r w:rsidR="00097269">
        <w:t xml:space="preserve"> mostly</w:t>
      </w:r>
      <w:r w:rsidR="002A5516">
        <w:t xml:space="preserve"> talking about </w:t>
      </w:r>
      <w:r w:rsidR="00AB52E2">
        <w:t>slices of STPs (</w:t>
      </w:r>
      <w:r w:rsidR="002A5516">
        <w:t>PPAs</w:t>
      </w:r>
      <w:r w:rsidR="00AB52E2">
        <w:t xml:space="preserve">?) </w:t>
      </w:r>
      <w:r w:rsidR="00BB6C3E">
        <w:t xml:space="preserve">in this section.  That is, </w:t>
      </w:r>
      <w:r w:rsidR="002916DC">
        <w:t xml:space="preserve">a </w:t>
      </w:r>
      <w:r w:rsidR="00BB6C3E">
        <w:t xml:space="preserve">2D geometry that represents the </w:t>
      </w:r>
      <w:r w:rsidR="002916DC">
        <w:t xml:space="preserve">spatial extent of the STP at a given point in time.  Is </w:t>
      </w:r>
      <w:r w:rsidR="00B742D7">
        <w:t xml:space="preserve">it important to make this distinction or will the reader </w:t>
      </w:r>
      <w:r w:rsidR="00B9320B">
        <w:t>understand our meaning?</w:t>
      </w:r>
      <w:r w:rsidR="00B742D7">
        <w:t xml:space="preserve">  Possible solution: </w:t>
      </w:r>
      <w:r w:rsidR="002F5F17">
        <w:t>change most references of “STP” in this section to “PPA” (if I am using the nomenclature correctly)</w:t>
      </w:r>
      <w:r w:rsidR="00B9320B">
        <w:t xml:space="preserve">.  Another possible solution: Add a </w:t>
      </w:r>
      <w:r w:rsidR="00F954D3">
        <w:t xml:space="preserve">single sentence clarifying that </w:t>
      </w:r>
      <w:r w:rsidR="00097269">
        <w:t>“</w:t>
      </w:r>
      <w:r w:rsidR="00F954D3">
        <w:t>STP</w:t>
      </w:r>
      <w:r w:rsidR="00097269">
        <w:t>”</w:t>
      </w:r>
      <w:r w:rsidR="00F954D3">
        <w:t xml:space="preserve"> implicitly refers to a slice </w:t>
      </w:r>
      <w:r w:rsidR="00097269">
        <w:t>of an STP at a given time.</w:t>
      </w:r>
    </w:p>
  </w:comment>
  <w:comment w:id="72" w:author="Porr, Adam" w:date="2021-10-19T19:03:00Z" w:initials="PA">
    <w:p w14:paraId="35626B4B" w14:textId="77777777" w:rsidR="001A4F9E" w:rsidRDefault="001A4F9E" w:rsidP="001A4F9E">
      <w:pPr>
        <w:pStyle w:val="CommentText"/>
      </w:pPr>
      <w:r>
        <w:rPr>
          <w:rStyle w:val="CommentReference"/>
        </w:rPr>
        <w:annotationRef/>
      </w:r>
      <w:r>
        <w:t>is it necessary to have both the vertical bar and “for all” in the equation, or could one be omitted?</w:t>
      </w:r>
    </w:p>
    <w:p w14:paraId="0704AF26" w14:textId="1BBAF231" w:rsidR="001A4F9E" w:rsidRDefault="001A4F9E">
      <w:pPr>
        <w:pStyle w:val="CommentText"/>
      </w:pPr>
    </w:p>
  </w:comment>
  <w:comment w:id="76" w:author="Porr, Adam" w:date="2021-10-19T19:06:00Z" w:initials="PA">
    <w:p w14:paraId="7E5FD316" w14:textId="77777777" w:rsidR="00796167" w:rsidRDefault="00796167">
      <w:pPr>
        <w:pStyle w:val="CommentText"/>
      </w:pPr>
      <w:r>
        <w:rPr>
          <w:rStyle w:val="CommentReference"/>
        </w:rPr>
        <w:annotationRef/>
      </w:r>
      <w:r w:rsidR="00C77B77">
        <w:t>A few thoughts on this:</w:t>
      </w:r>
    </w:p>
    <w:p w14:paraId="3DC1A5EB" w14:textId="77777777" w:rsidR="00C77B77" w:rsidRDefault="00C77B77" w:rsidP="00C77B77">
      <w:pPr>
        <w:pStyle w:val="CommentText"/>
        <w:numPr>
          <w:ilvl w:val="0"/>
          <w:numId w:val="6"/>
        </w:numPr>
      </w:pPr>
      <w:r>
        <w:t xml:space="preserve">  Can we avoid the double-negative?  Perhaps say schedule is a biased representation?</w:t>
      </w:r>
    </w:p>
    <w:p w14:paraId="6EBD50E0" w14:textId="1FF0BF52" w:rsidR="004656B5" w:rsidRDefault="004656B5" w:rsidP="00C77B77">
      <w:pPr>
        <w:pStyle w:val="CommentText"/>
        <w:numPr>
          <w:ilvl w:val="0"/>
          <w:numId w:val="6"/>
        </w:numPr>
      </w:pPr>
      <w:r>
        <w:t xml:space="preserve"> Do we need to prove that the schedule is biased or cite prior work?</w:t>
      </w:r>
    </w:p>
  </w:comment>
  <w:comment w:id="77" w:author="Porr, Adam" w:date="2021-10-19T19:14:00Z" w:initials="PA">
    <w:p w14:paraId="3773A9A0" w14:textId="6B13078B" w:rsidR="00B44774" w:rsidRDefault="00B44774">
      <w:pPr>
        <w:pStyle w:val="CommentText"/>
      </w:pPr>
      <w:r>
        <w:rPr>
          <w:rStyle w:val="CommentReference"/>
        </w:rPr>
        <w:annotationRef/>
      </w:r>
      <w:r w:rsidR="00E041FE">
        <w:t xml:space="preserve">Aside: But given enough historic data, planning </w:t>
      </w:r>
      <w:r w:rsidR="0004677D">
        <w:t xml:space="preserve">tools </w:t>
      </w:r>
      <w:r w:rsidR="00E041FE">
        <w:t xml:space="preserve">potentially could “predict” the future and advise </w:t>
      </w:r>
      <w:r w:rsidR="00273CC3">
        <w:t xml:space="preserve">riders to take routes that </w:t>
      </w:r>
      <w:r w:rsidR="00D152A4">
        <w:t>anticipate</w:t>
      </w:r>
      <w:r w:rsidR="00273CC3">
        <w:t xml:space="preserve"> expected delays</w:t>
      </w:r>
      <w:r w:rsidR="001B0B49">
        <w:t>.  Perhaps a topic for a future paper.  My apologies if this has been suggested already</w:t>
      </w:r>
      <w:r w:rsidR="00D152A4">
        <w:t>.</w:t>
      </w:r>
    </w:p>
  </w:comment>
  <w:comment w:id="78" w:author="Luyu Liu" w:date="2021-10-21T13:43:00Z" w:initials="LL">
    <w:p w14:paraId="218BCC26" w14:textId="498C77D6" w:rsidR="00454B3D" w:rsidRDefault="00454B3D">
      <w:pPr>
        <w:pStyle w:val="CommentText"/>
      </w:pPr>
      <w:r>
        <w:rPr>
          <w:rStyle w:val="CommentReference"/>
        </w:rPr>
        <w:annotationRef/>
      </w:r>
      <w:r>
        <w:t>You are right. We mentioned later in the future directions about this.</w:t>
      </w:r>
    </w:p>
  </w:comment>
  <w:comment w:id="80" w:author="Miller, Harvey" w:date="2021-09-14T12:11:00Z" w:initials="MH">
    <w:p w14:paraId="6314FACE" w14:textId="57327D1A" w:rsidR="00D92DB6" w:rsidRDefault="00D92DB6">
      <w:pPr>
        <w:pStyle w:val="CommentText"/>
      </w:pPr>
      <w:r>
        <w:rPr>
          <w:rStyle w:val="CommentReference"/>
        </w:rPr>
        <w:annotationRef/>
      </w:r>
      <w:r>
        <w:t>This needs to be restated</w:t>
      </w:r>
    </w:p>
  </w:comment>
  <w:comment w:id="81" w:author="Liu Luyu" w:date="2021-09-29T18:45:00Z" w:initials="LL">
    <w:p w14:paraId="56F40729" w14:textId="29D33F0C" w:rsidR="0091395C" w:rsidRDefault="0091395C">
      <w:pPr>
        <w:pStyle w:val="CommentText"/>
      </w:pPr>
      <w:r>
        <w:rPr>
          <w:rStyle w:val="CommentReference"/>
        </w:rPr>
        <w:annotationRef/>
      </w:r>
      <w:r>
        <w:t>Updated</w:t>
      </w:r>
    </w:p>
  </w:comment>
  <w:comment w:id="82" w:author="Miller, Harvey" w:date="2021-09-14T12:16:00Z" w:initials="MH">
    <w:p w14:paraId="4DAA410B" w14:textId="77777777" w:rsidR="00CC34E8" w:rsidRDefault="00CC34E8" w:rsidP="00CC34E8">
      <w:pPr>
        <w:pStyle w:val="CommentText"/>
      </w:pPr>
      <w:r>
        <w:rPr>
          <w:rStyle w:val="CommentReference"/>
        </w:rPr>
        <w:annotationRef/>
      </w:r>
      <w:r>
        <w:t xml:space="preserve">A graphic to </w:t>
      </w:r>
      <w:proofErr w:type="gramStart"/>
      <w:r>
        <w:t>illustrate?</w:t>
      </w:r>
      <w:proofErr w:type="gramEnd"/>
    </w:p>
  </w:comment>
  <w:comment w:id="83" w:author="Liu Luyu" w:date="2021-09-29T18:46:00Z" w:initials="LL">
    <w:p w14:paraId="56155716" w14:textId="1F21B29B" w:rsidR="005A4AAB" w:rsidRDefault="005A4AAB">
      <w:pPr>
        <w:pStyle w:val="CommentText"/>
      </w:pPr>
      <w:r>
        <w:rPr>
          <w:rStyle w:val="CommentReference"/>
        </w:rPr>
        <w:annotationRef/>
      </w:r>
      <w:r w:rsidR="0027501A">
        <w:t>I think this is sufficient. We have t</w:t>
      </w:r>
      <w:r>
        <w:t>oo many graphs</w:t>
      </w:r>
      <w:r w:rsidR="0027501A">
        <w:t>. The journal does have an implicit page limit of 35 pages in double-spaced pages.</w:t>
      </w:r>
    </w:p>
  </w:comment>
  <w:comment w:id="84" w:author="Porr, Adam" w:date="2021-10-20T07:55:00Z" w:initials="PA">
    <w:p w14:paraId="717C8EA8" w14:textId="44D31623" w:rsidR="00546157" w:rsidRDefault="00546157">
      <w:pPr>
        <w:pStyle w:val="CommentText"/>
      </w:pPr>
      <w:r>
        <w:rPr>
          <w:rStyle w:val="CommentReference"/>
        </w:rPr>
        <w:annotationRef/>
      </w:r>
      <w:r>
        <w:t xml:space="preserve">The meaning of this isn’t clear to me.  What event are you referring to?  What </w:t>
      </w:r>
      <w:r w:rsidR="00023E25">
        <w:t>additional information is available to the user?</w:t>
      </w:r>
    </w:p>
  </w:comment>
  <w:comment w:id="85" w:author="Luyu Liu" w:date="2021-10-21T13:45:00Z" w:initials="LL">
    <w:p w14:paraId="5C332525" w14:textId="3C8C97E9" w:rsidR="00401F95" w:rsidRDefault="00401F95">
      <w:pPr>
        <w:pStyle w:val="CommentText"/>
      </w:pPr>
      <w:r>
        <w:rPr>
          <w:rStyle w:val="CommentReference"/>
        </w:rPr>
        <w:annotationRef/>
      </w:r>
      <w:r>
        <w:t>Good point</w:t>
      </w:r>
    </w:p>
  </w:comment>
  <w:comment w:id="88" w:author="Miller, Harvey" w:date="2021-09-14T12:18:00Z" w:initials="MH">
    <w:p w14:paraId="37878C62" w14:textId="0000C8E0" w:rsidR="00166A0A" w:rsidRDefault="00166A0A">
      <w:pPr>
        <w:pStyle w:val="CommentText"/>
      </w:pPr>
      <w:r>
        <w:rPr>
          <w:rStyle w:val="CommentReference"/>
        </w:rPr>
        <w:annotationRef/>
      </w:r>
      <w:r>
        <w:t>I don’t understand</w:t>
      </w:r>
    </w:p>
  </w:comment>
  <w:comment w:id="89" w:author="Porr, Adam" w:date="2021-10-20T08:01:00Z" w:initials="PA">
    <w:p w14:paraId="3AAB713C" w14:textId="4F6AAC6C" w:rsidR="0075070A" w:rsidRDefault="0075070A">
      <w:pPr>
        <w:pStyle w:val="CommentText"/>
      </w:pPr>
      <w:r>
        <w:rPr>
          <w:rStyle w:val="CommentReference"/>
        </w:rPr>
        <w:annotationRef/>
      </w:r>
      <w:r w:rsidR="001E4B41">
        <w:t xml:space="preserve">Figure 1 does a great job illustrating the possibility of an alternate route, but it doesn’t </w:t>
      </w:r>
      <w:r w:rsidR="00FD5DFC">
        <w:t xml:space="preserve">prove that the alternate route is faster than the scheduled route.  Maybe you could add annotations showing the </w:t>
      </w:r>
      <w:r w:rsidR="008473C7">
        <w:t xml:space="preserve">actual </w:t>
      </w:r>
      <w:r w:rsidR="00140B43">
        <w:t>arrival time of each route at the destination stop</w:t>
      </w:r>
      <w:r w:rsidR="008473C7">
        <w:t xml:space="preserve"> (plus the scheduled arrival time)</w:t>
      </w:r>
      <w:r w:rsidR="00140B43">
        <w:t>?</w:t>
      </w:r>
      <w:r w:rsidR="00236EB9">
        <w:t xml:space="preserve">  Directional arrows might be helpful too.  I can add the annotations if you can </w:t>
      </w:r>
      <w:proofErr w:type="gramStart"/>
      <w:r w:rsidR="00236EB9">
        <w:t>tell  me</w:t>
      </w:r>
      <w:proofErr w:type="gramEnd"/>
      <w:r w:rsidR="00236EB9">
        <w:t xml:space="preserve"> the arrival times.</w:t>
      </w:r>
    </w:p>
  </w:comment>
  <w:comment w:id="90" w:author="Luyu Liu" w:date="2021-10-21T21:18:00Z" w:initials="LL">
    <w:p w14:paraId="5A981AD8" w14:textId="6B059FF2" w:rsidR="00160410" w:rsidRDefault="00160410">
      <w:pPr>
        <w:pStyle w:val="CommentText"/>
      </w:pPr>
      <w:r>
        <w:rPr>
          <w:rStyle w:val="CommentReference"/>
        </w:rPr>
        <w:annotationRef/>
      </w:r>
      <w:r>
        <w:t>Updated</w:t>
      </w:r>
    </w:p>
  </w:comment>
  <w:comment w:id="93" w:author="Porr, Adam" w:date="2021-10-20T08:14:00Z" w:initials="PA">
    <w:p w14:paraId="1257F41E" w14:textId="0435D46F" w:rsidR="004912A4" w:rsidRDefault="004912A4">
      <w:pPr>
        <w:pStyle w:val="CommentText"/>
      </w:pPr>
      <w:r>
        <w:rPr>
          <w:rStyle w:val="CommentReference"/>
        </w:rPr>
        <w:annotationRef/>
      </w:r>
      <w:r>
        <w:t>Consider eliminating this since</w:t>
      </w:r>
      <w:r w:rsidR="00000D1D">
        <w:t xml:space="preserve"> the</w:t>
      </w:r>
      <w:r>
        <w:t xml:space="preserve"> retrospective </w:t>
      </w:r>
      <w:r w:rsidR="00000D1D">
        <w:t>condition cannot be experienced</w:t>
      </w:r>
    </w:p>
  </w:comment>
  <w:comment w:id="91" w:author="Miller, Harvey" w:date="2021-09-14T12:30:00Z" w:initials="MH">
    <w:p w14:paraId="7889C938" w14:textId="77777777" w:rsidR="00B52953" w:rsidRDefault="00B52953" w:rsidP="00B52953">
      <w:pPr>
        <w:pStyle w:val="CommentText"/>
      </w:pPr>
      <w:r>
        <w:rPr>
          <w:rStyle w:val="CommentReference"/>
        </w:rPr>
        <w:annotationRef/>
      </w:r>
      <w:r>
        <w:t xml:space="preserve">Why is the realistic STP the lower bound on experienced accessibility? Couldn’t I use real-time information to do better?  </w:t>
      </w:r>
    </w:p>
  </w:comment>
  <w:comment w:id="92" w:author="Liu, Luyu" w:date="2021-09-24T18:26:00Z" w:initials="LL">
    <w:p w14:paraId="58F96C18" w14:textId="77777777" w:rsidR="00B52953" w:rsidRDefault="00B52953" w:rsidP="00B52953">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 w:id="94" w:author="Porr, Adam" w:date="2021-10-20T08:19:00Z" w:initials="PA">
    <w:p w14:paraId="3AE8DF55" w14:textId="6CA15AAA" w:rsidR="007F67CC" w:rsidRDefault="007F67CC">
      <w:pPr>
        <w:pStyle w:val="CommentText"/>
      </w:pPr>
      <w:r>
        <w:rPr>
          <w:rStyle w:val="CommentReference"/>
        </w:rPr>
        <w:annotationRef/>
      </w:r>
      <w:r w:rsidR="004551E6">
        <w:t>Is this statement necessary?  It seems like you are anticipating a critique, but</w:t>
      </w:r>
      <w:r w:rsidR="0083479C">
        <w:t xml:space="preserve"> </w:t>
      </w:r>
      <w:r w:rsidR="00A63656">
        <w:t xml:space="preserve">the </w:t>
      </w:r>
      <w:r w:rsidR="008C04FC">
        <w:t xml:space="preserve">reason for such a critique </w:t>
      </w:r>
      <w:r w:rsidR="00A63656">
        <w:t xml:space="preserve">isn’t clear to me.  Consider eliminating this or describing more explicitly why realizable STP </w:t>
      </w:r>
      <w:r w:rsidR="00080432">
        <w:t>is not universally authoritative.  Also consider clarifying what you mean by “relaxed benchmark”.</w:t>
      </w:r>
    </w:p>
  </w:comment>
  <w:comment w:id="95" w:author="Luyu Liu" w:date="2021-10-21T18:51:00Z" w:initials="LL">
    <w:p w14:paraId="18784A82" w14:textId="77777777" w:rsidR="00B24877" w:rsidRDefault="00B24877">
      <w:pPr>
        <w:pStyle w:val="CommentText"/>
      </w:pPr>
      <w:r>
        <w:rPr>
          <w:rStyle w:val="CommentReference"/>
        </w:rPr>
        <w:annotationRef/>
      </w:r>
      <w:r>
        <w:t xml:space="preserve">I am referring to Wessel and </w:t>
      </w:r>
      <w:proofErr w:type="gramStart"/>
      <w:r>
        <w:t>Farber</w:t>
      </w:r>
      <w:proofErr w:type="gramEnd"/>
      <w:r>
        <w:t xml:space="preserve"> but I don’t want to call them out as I do later. But I am okay with this as an introduction for later section.</w:t>
      </w:r>
    </w:p>
    <w:p w14:paraId="62259581" w14:textId="77777777" w:rsidR="00B24877" w:rsidRDefault="00B24877">
      <w:pPr>
        <w:pStyle w:val="CommentText"/>
      </w:pPr>
    </w:p>
    <w:p w14:paraId="3E8A72DC" w14:textId="6187B8DE" w:rsidR="00B24877" w:rsidRDefault="00B24877">
      <w:pPr>
        <w:pStyle w:val="CommentText"/>
      </w:pPr>
      <w:r>
        <w:t xml:space="preserve">Relaxed benchmark refers to the lower bound mentioned earlier. It may be redundant to mention it again since they are quite </w:t>
      </w:r>
      <w:proofErr w:type="gramStart"/>
      <w:r>
        <w:t>near</w:t>
      </w:r>
      <w:proofErr w:type="gramEnd"/>
      <w:r>
        <w:t>.</w:t>
      </w:r>
    </w:p>
  </w:comment>
  <w:comment w:id="97" w:author="Porr, Adam" w:date="2021-10-20T08:33:00Z" w:initials="PA">
    <w:p w14:paraId="56FE4BA1" w14:textId="1FFFC348" w:rsidR="007321B0" w:rsidRDefault="007321B0">
      <w:pPr>
        <w:pStyle w:val="CommentText"/>
      </w:pPr>
      <w:r>
        <w:rPr>
          <w:rStyle w:val="CommentReference"/>
        </w:rPr>
        <w:annotationRef/>
      </w:r>
      <w:r>
        <w:t>Should I re</w:t>
      </w:r>
      <w:r w:rsidR="00711016">
        <w:t>-generate this figure and replace “accessibility” with “STP” (or perhaps “PPA”)?</w:t>
      </w:r>
    </w:p>
  </w:comment>
  <w:comment w:id="98" w:author="Luyu Liu" w:date="2021-10-21T18:50:00Z" w:initials="LL">
    <w:p w14:paraId="2CA3F5E5" w14:textId="18CF3DB9" w:rsidR="00494B03" w:rsidRDefault="00494B03">
      <w:pPr>
        <w:pStyle w:val="CommentText"/>
      </w:pPr>
      <w:r>
        <w:rPr>
          <w:rStyle w:val="CommentReference"/>
        </w:rPr>
        <w:annotationRef/>
      </w:r>
      <w:r w:rsidR="00B24877">
        <w:t>Updated</w:t>
      </w:r>
    </w:p>
  </w:comment>
  <w:comment w:id="99" w:author="Porr, Adam" w:date="2021-10-20T08:41:00Z" w:initials="PA">
    <w:p w14:paraId="5DB90A00" w14:textId="05B98CC7" w:rsidR="00B40D9C" w:rsidRDefault="00B40D9C">
      <w:pPr>
        <w:pStyle w:val="CommentText"/>
      </w:pPr>
      <w:r>
        <w:rPr>
          <w:rStyle w:val="CommentReference"/>
        </w:rPr>
        <w:annotationRef/>
      </w:r>
      <w:r>
        <w:t>Are both of these symbols necessary? See comment above.</w:t>
      </w:r>
    </w:p>
  </w:comment>
  <w:comment w:id="100" w:author="Luyu Liu" w:date="2021-10-21T18:56:00Z" w:initials="LL">
    <w:p w14:paraId="38702053" w14:textId="4094E3C6" w:rsidR="002F1441" w:rsidRDefault="002F1441">
      <w:pPr>
        <w:pStyle w:val="CommentText"/>
      </w:pPr>
      <w:r>
        <w:rPr>
          <w:rStyle w:val="CommentReference"/>
        </w:rPr>
        <w:annotationRef/>
      </w:r>
    </w:p>
  </w:comment>
  <w:comment w:id="103" w:author="Porr, Adam" w:date="2021-10-20T08:47:00Z" w:initials="PA">
    <w:p w14:paraId="4052E7AB" w14:textId="0A4B2ED4" w:rsidR="00160909" w:rsidRDefault="00160909">
      <w:pPr>
        <w:pStyle w:val="CommentText"/>
      </w:pPr>
      <w:r>
        <w:rPr>
          <w:rStyle w:val="CommentReference"/>
        </w:rPr>
        <w:annotationRef/>
      </w:r>
      <w:r>
        <w:t>I love th</w:t>
      </w:r>
      <w:r w:rsidR="0045336A">
        <w:t xml:space="preserve">is.  </w:t>
      </w:r>
      <w:r w:rsidR="00B77187">
        <w:t>What a great way to summarize the relationship</w:t>
      </w:r>
      <w:r w:rsidR="00591BFF">
        <w:t xml:space="preserve"> between schedule and realizable while hinting at the </w:t>
      </w:r>
      <w:r w:rsidR="00710AFD">
        <w:t xml:space="preserve">potential </w:t>
      </w:r>
      <w:r w:rsidR="00591BFF">
        <w:t>policy and eq</w:t>
      </w:r>
      <w:r w:rsidR="00710AFD">
        <w:t>uity implications.</w:t>
      </w:r>
    </w:p>
  </w:comment>
  <w:comment w:id="104" w:author="Porr, Adam" w:date="2021-10-20T09:02:00Z" w:initials="PA">
    <w:p w14:paraId="345C6514" w14:textId="75C9C236" w:rsidR="00F65D62" w:rsidRDefault="00F65D62">
      <w:pPr>
        <w:pStyle w:val="CommentText"/>
      </w:pPr>
      <w:r>
        <w:rPr>
          <w:rStyle w:val="CommentReference"/>
        </w:rPr>
        <w:annotationRef/>
      </w:r>
      <w:r>
        <w:t>Should we document assumptions about walking</w:t>
      </w:r>
      <w:r w:rsidR="00041C01">
        <w:t xml:space="preserve"> </w:t>
      </w:r>
      <w:r>
        <w:t xml:space="preserve">(Euclidean travel, </w:t>
      </w:r>
      <w:r w:rsidR="00041C01">
        <w:t xml:space="preserve">walking speed, etc.) or at least mention that </w:t>
      </w:r>
      <w:r w:rsidR="002659B0">
        <w:t>the STP includes walking?</w:t>
      </w:r>
    </w:p>
  </w:comment>
  <w:comment w:id="105" w:author="Luyu Liu" w:date="2021-10-21T19:05:00Z" w:initials="LL">
    <w:p w14:paraId="451785CC" w14:textId="6D8CAB8F" w:rsidR="006D7048" w:rsidRDefault="006D7048">
      <w:pPr>
        <w:pStyle w:val="CommentText"/>
      </w:pPr>
      <w:r>
        <w:rPr>
          <w:rStyle w:val="CommentReference"/>
        </w:rPr>
        <w:annotationRef/>
      </w:r>
      <w:r w:rsidR="00160410">
        <w:t xml:space="preserve">I was struggling where to state </w:t>
      </w:r>
      <w:proofErr w:type="gramStart"/>
      <w:r w:rsidR="00160410">
        <w:t>this</w:t>
      </w:r>
      <w:proofErr w:type="gramEnd"/>
      <w:r w:rsidR="00160410">
        <w:t xml:space="preserve"> but I thought maybe this is trivial.  </w:t>
      </w:r>
    </w:p>
  </w:comment>
  <w:comment w:id="106" w:author="Miller, Harvey" w:date="2021-10-22T11:28:00Z" w:initials="MH">
    <w:p w14:paraId="5E68B2CF" w14:textId="49798214" w:rsidR="005F6A89" w:rsidRDefault="005F6A89">
      <w:pPr>
        <w:pStyle w:val="CommentText"/>
      </w:pPr>
      <w:r>
        <w:rPr>
          <w:rStyle w:val="CommentReference"/>
        </w:rPr>
        <w:annotationRef/>
      </w:r>
      <w:r>
        <w:t xml:space="preserve">Add a sentence </w:t>
      </w:r>
      <w:r w:rsidR="00C4017C">
        <w:t>after the one that ends in “2019”</w:t>
      </w:r>
    </w:p>
  </w:comment>
  <w:comment w:id="107" w:author="Luyu Liu" w:date="2021-10-24T17:54:00Z" w:initials="LL">
    <w:p w14:paraId="05A71AA0" w14:textId="19FFEBF4" w:rsidR="007A2FBC" w:rsidRDefault="007A2FBC">
      <w:pPr>
        <w:pStyle w:val="CommentText"/>
      </w:pPr>
      <w:r>
        <w:rPr>
          <w:rStyle w:val="CommentReference"/>
        </w:rPr>
        <w:annotationRef/>
      </w:r>
      <w:r>
        <w:t>I added another explanation for the dissimilarity</w:t>
      </w:r>
    </w:p>
  </w:comment>
  <w:comment w:id="115" w:author="Porr, Adam" w:date="2021-10-20T11:15:00Z" w:initials="PA">
    <w:p w14:paraId="558AFFE1" w14:textId="7A585A8F" w:rsidR="00B05CD0" w:rsidRDefault="00B05CD0">
      <w:pPr>
        <w:pStyle w:val="CommentText"/>
      </w:pPr>
      <w:r>
        <w:rPr>
          <w:rStyle w:val="CommentReference"/>
        </w:rPr>
        <w:annotationRef/>
      </w:r>
      <w:r>
        <w:t xml:space="preserve">Should we include a citation for this since we don’t </w:t>
      </w:r>
      <w:r w:rsidR="00333832">
        <w:t>provide evidence for it in this paper?</w:t>
      </w:r>
    </w:p>
  </w:comment>
  <w:comment w:id="116" w:author="Luyu Liu" w:date="2021-10-21T21:20:00Z" w:initials="LL">
    <w:p w14:paraId="3E80EAC3" w14:textId="0F6863F3" w:rsidR="00160410" w:rsidRDefault="00160410">
      <w:pPr>
        <w:pStyle w:val="CommentText"/>
      </w:pPr>
      <w:r>
        <w:rPr>
          <w:rStyle w:val="CommentReference"/>
        </w:rPr>
        <w:annotationRef/>
      </w:r>
      <w:r>
        <w:t>Added.</w:t>
      </w:r>
    </w:p>
  </w:comment>
  <w:comment w:id="117" w:author="Porr, Adam" w:date="2021-10-20T11:17:00Z" w:initials="PA">
    <w:p w14:paraId="167DAC38" w14:textId="71AE7D21" w:rsidR="00DC0B3F" w:rsidRDefault="00DC0B3F">
      <w:pPr>
        <w:pStyle w:val="CommentText"/>
      </w:pPr>
      <w:r>
        <w:rPr>
          <w:rStyle w:val="CommentReference"/>
        </w:rPr>
        <w:annotationRef/>
      </w:r>
      <w:r>
        <w:t xml:space="preserve">Does this </w:t>
      </w:r>
      <w:r w:rsidR="008538CB">
        <w:t xml:space="preserve">imply that realizable accessibility should </w:t>
      </w:r>
      <w:r w:rsidR="00B64546">
        <w:t xml:space="preserve">also experience a saturation effect as time budget </w:t>
      </w:r>
      <w:r w:rsidR="0087141D">
        <w:t>increases?  If true, wouldn’t we expect this effect to negate (at least partially) the saturation effect for schedule accessibility?</w:t>
      </w:r>
    </w:p>
  </w:comment>
  <w:comment w:id="118" w:author="Luyu Liu" w:date="2021-10-21T19:26:00Z" w:initials="LL">
    <w:p w14:paraId="569991D5" w14:textId="46C6069F" w:rsidR="00C16394" w:rsidRDefault="00C16394">
      <w:pPr>
        <w:pStyle w:val="CommentText"/>
      </w:pPr>
      <w:r>
        <w:t xml:space="preserve">Only unreliability (concerning two accessibility measures) has saturation; one accessibility measure along will not saturate. Yes, they can still reach the whole system, but that’s it, nothing very unnatural.  </w:t>
      </w:r>
      <w:r>
        <w:rPr>
          <w:rStyle w:val="CommentReference"/>
        </w:rPr>
        <w:annotationRef/>
      </w:r>
    </w:p>
  </w:comment>
  <w:comment w:id="120" w:author="Porr, Adam" w:date="2021-10-20T11:30:00Z" w:initials="PA">
    <w:p w14:paraId="6C65F83D" w14:textId="4B78DF11" w:rsidR="00991BC5" w:rsidRDefault="00991BC5">
      <w:pPr>
        <w:pStyle w:val="CommentText"/>
      </w:pPr>
      <w:r>
        <w:rPr>
          <w:rStyle w:val="CommentReference"/>
        </w:rPr>
        <w:annotationRef/>
      </w:r>
      <w:r w:rsidR="00085C00">
        <w:t>I think this is a separate factor and deserves its own bullet</w:t>
      </w:r>
    </w:p>
  </w:comment>
  <w:comment w:id="121" w:author="Luyu Liu" w:date="2021-10-21T19:33:00Z" w:initials="LL">
    <w:p w14:paraId="6351E456" w14:textId="39A2BC6C" w:rsidR="00C16394" w:rsidRDefault="00C16394">
      <w:pPr>
        <w:pStyle w:val="CommentText"/>
      </w:pPr>
      <w:r>
        <w:rPr>
          <w:rStyle w:val="CommentReference"/>
        </w:rPr>
        <w:annotationRef/>
      </w:r>
      <w:r>
        <w:t>Good call</w:t>
      </w:r>
    </w:p>
  </w:comment>
  <w:comment w:id="122" w:author="Porr, Adam" w:date="2021-10-20T11:29:00Z" w:initials="PA">
    <w:p w14:paraId="75DE25C4" w14:textId="462043F2" w:rsidR="004F350C" w:rsidRDefault="004F350C">
      <w:pPr>
        <w:pStyle w:val="CommentText"/>
      </w:pPr>
      <w:r>
        <w:rPr>
          <w:rStyle w:val="CommentReference"/>
        </w:rPr>
        <w:annotationRef/>
      </w:r>
      <w:r>
        <w:t xml:space="preserve">My intent in re-writing this bullet is to eliminate </w:t>
      </w:r>
      <w:r w:rsidR="00991BC5">
        <w:t>this phrase, which is difficult to understand without more context from the Wessel paper.</w:t>
      </w:r>
    </w:p>
  </w:comment>
  <w:comment w:id="123" w:author="Luyu Liu" w:date="2021-10-21T19:30:00Z" w:initials="LL">
    <w:p w14:paraId="0F09AC17" w14:textId="3DB1356F" w:rsidR="00C16394" w:rsidRDefault="00C16394">
      <w:pPr>
        <w:pStyle w:val="CommentText"/>
      </w:pPr>
      <w:r>
        <w:rPr>
          <w:rStyle w:val="CommentReference"/>
        </w:rPr>
        <w:annotationRef/>
      </w:r>
      <w:r>
        <w:t>Good call</w:t>
      </w:r>
    </w:p>
  </w:comment>
  <w:comment w:id="124" w:author="Porr, Adam" w:date="2021-10-20T12:38:00Z" w:initials="PA">
    <w:p w14:paraId="6B6789E8" w14:textId="0031420A" w:rsidR="009E3B5F" w:rsidRDefault="009E3B5F">
      <w:pPr>
        <w:pStyle w:val="CommentText"/>
      </w:pPr>
      <w:r>
        <w:rPr>
          <w:rStyle w:val="CommentReference"/>
        </w:rPr>
        <w:annotationRef/>
      </w:r>
      <w:r>
        <w:t>Do we need to prove this?</w:t>
      </w:r>
    </w:p>
  </w:comment>
  <w:comment w:id="125" w:author="Luyu Liu" w:date="2021-10-21T19:31:00Z" w:initials="LL">
    <w:p w14:paraId="71AEE143" w14:textId="5EC1F8FD" w:rsidR="00C16394" w:rsidRDefault="00C16394">
      <w:pPr>
        <w:pStyle w:val="CommentText"/>
      </w:pPr>
      <w:r>
        <w:rPr>
          <w:rStyle w:val="CommentReference"/>
        </w:rPr>
        <w:annotationRef/>
      </w:r>
      <w:r>
        <w:t>I think it’s self-evident. We are from Ohio after all.</w:t>
      </w:r>
    </w:p>
  </w:comment>
  <w:comment w:id="126" w:author="Porr, Adam" w:date="2021-10-25T15:58:00Z" w:initials="PA">
    <w:p w14:paraId="736D46E5" w14:textId="1F2CE619" w:rsidR="00AC30EF" w:rsidRDefault="00AC30EF">
      <w:pPr>
        <w:pStyle w:val="CommentText"/>
      </w:pPr>
      <w:r>
        <w:rPr>
          <w:rStyle w:val="CommentReference"/>
        </w:rPr>
        <w:annotationRef/>
      </w:r>
      <w:r>
        <w:t xml:space="preserve">What I mean is: Do we need to </w:t>
      </w:r>
      <w:r w:rsidR="0045236B">
        <w:t>provide evide</w:t>
      </w:r>
      <w:r w:rsidR="00F97A26">
        <w:t>nce to support the claim t</w:t>
      </w:r>
      <w:r>
        <w:t xml:space="preserve">hat COTA is </w:t>
      </w:r>
      <w:r w:rsidR="00F51C37">
        <w:t xml:space="preserve">geographically large </w:t>
      </w:r>
      <w:r w:rsidR="00123EB7">
        <w:t xml:space="preserve">and/or sparse *relative to* </w:t>
      </w:r>
      <w:r w:rsidR="00894578">
        <w:t>the other cities</w:t>
      </w:r>
      <w:r w:rsidR="00E85D6D">
        <w:t xml:space="preserve">.  </w:t>
      </w:r>
      <w:r w:rsidR="00F97A26">
        <w:t xml:space="preserve"> </w:t>
      </w:r>
      <w:r w:rsidR="00426D91">
        <w:t xml:space="preserve">My naïve perception of Toronto is that </w:t>
      </w:r>
      <w:r w:rsidR="00D114B8">
        <w:t xml:space="preserve">it </w:t>
      </w:r>
      <w:r w:rsidR="00D16B12">
        <w:t xml:space="preserve">has similar topography to Columbus </w:t>
      </w:r>
      <w:r w:rsidR="0042630C">
        <w:t xml:space="preserve">(except for the lake) </w:t>
      </w:r>
      <w:r w:rsidR="00D16B12">
        <w:t>and is similarly sprawling</w:t>
      </w:r>
      <w:r w:rsidR="007C0FE8">
        <w:t>, so I would expect an expansive and sparse bus system there too.</w:t>
      </w:r>
      <w:r w:rsidR="00D114B8">
        <w:t xml:space="preserve">  </w:t>
      </w:r>
      <w:r w:rsidR="00BC7635">
        <w:t>I could potentially compute some simple metrics (</w:t>
      </w:r>
      <w:r w:rsidR="00714173">
        <w:t xml:space="preserve">square miles in system convex hull, route miles per square mile) </w:t>
      </w:r>
      <w:r w:rsidR="00263E22">
        <w:t>if you think it would be worthwhile, but feel free to ignore if you feel this is unimportant.</w:t>
      </w:r>
    </w:p>
  </w:comment>
  <w:comment w:id="127" w:author="Porr, Adam" w:date="2021-10-20T12:45:00Z" w:initials="PA">
    <w:p w14:paraId="5B7D7A81" w14:textId="46541A8E" w:rsidR="003260DA" w:rsidRDefault="003260DA">
      <w:pPr>
        <w:pStyle w:val="CommentText"/>
      </w:pPr>
      <w:r>
        <w:rPr>
          <w:rStyle w:val="CommentReference"/>
        </w:rPr>
        <w:annotationRef/>
      </w:r>
      <w:r>
        <w:t>Did I capture your meaning correctly?</w:t>
      </w:r>
    </w:p>
  </w:comment>
  <w:comment w:id="129" w:author="Porr, Adam" w:date="2021-10-20T12:47:00Z" w:initials="PA">
    <w:p w14:paraId="2B23E31A" w14:textId="331D90B7" w:rsidR="00A53E45" w:rsidRDefault="00A53E45">
      <w:pPr>
        <w:pStyle w:val="CommentText"/>
      </w:pPr>
      <w:r>
        <w:rPr>
          <w:rStyle w:val="CommentReference"/>
        </w:rPr>
        <w:annotationRef/>
      </w:r>
      <w:r w:rsidR="00F50DA2">
        <w:t>Your wording was fine, but maybe we’ve described this enough by now that we can simplify?</w:t>
      </w:r>
    </w:p>
  </w:comment>
  <w:comment w:id="128" w:author="Miller, Harvey" w:date="2021-10-12T06:54:00Z" w:initials="MH">
    <w:p w14:paraId="6A2E5B01" w14:textId="77777777" w:rsidR="00423081" w:rsidRDefault="00423081">
      <w:pPr>
        <w:pStyle w:val="CommentText"/>
      </w:pPr>
      <w:r>
        <w:rPr>
          <w:rStyle w:val="CommentReference"/>
        </w:rPr>
        <w:annotationRef/>
      </w:r>
      <w:r>
        <w:t xml:space="preserve">I’m not finding this analysis very interesting. </w:t>
      </w:r>
      <w:r w:rsidR="00B3493B">
        <w:t>Do we need it?</w:t>
      </w:r>
    </w:p>
    <w:p w14:paraId="5C674CC6" w14:textId="77777777" w:rsidR="00B3493B" w:rsidRDefault="00B3493B">
      <w:pPr>
        <w:pStyle w:val="CommentText"/>
      </w:pPr>
    </w:p>
    <w:p w14:paraId="10E5E25C" w14:textId="6E57C0C8" w:rsidR="00B3493B" w:rsidRDefault="00B3493B">
      <w:pPr>
        <w:pStyle w:val="CommentText"/>
      </w:pPr>
      <w:r>
        <w:t xml:space="preserve">Given my comments above about whether the </w:t>
      </w:r>
      <w:r w:rsidR="00B47E19">
        <w:t>relationships between the three STPs hold</w:t>
      </w:r>
      <w:r w:rsidR="00025265">
        <w:t xml:space="preserve"> (figures 3 and 4)</w:t>
      </w:r>
      <w:r w:rsidR="00B47E19">
        <w:t xml:space="preserve">, I am wondering if we should expand the spatial patterns </w:t>
      </w:r>
      <w:r w:rsidR="00025265">
        <w:t>analysis: perhaps test</w:t>
      </w:r>
      <w:r w:rsidR="00AA43D6">
        <w:t xml:space="preserve"> STPs in each ring? </w:t>
      </w:r>
      <w:r w:rsidR="00B47E19">
        <w:t xml:space="preserve"> </w:t>
      </w:r>
    </w:p>
  </w:comment>
  <w:comment w:id="130" w:author="Porr, Adam" w:date="2021-10-20T12:54:00Z" w:initials="PA">
    <w:p w14:paraId="6B6FD1EA" w14:textId="0937CA50" w:rsidR="003A32A8" w:rsidRDefault="00A47818">
      <w:pPr>
        <w:pStyle w:val="CommentText"/>
      </w:pPr>
      <w:r>
        <w:t>By heterogeneous, do you mean that the value changes more dramatically from day to day for larger time budgets?  If so, do you think “higher-variance” is a good description?  Heterogeneous</w:t>
      </w:r>
      <w:r w:rsidR="003A32A8">
        <w:rPr>
          <w:rStyle w:val="CommentReference"/>
        </w:rPr>
        <w:annotationRef/>
      </w:r>
      <w:r>
        <w:t xml:space="preserve"> </w:t>
      </w:r>
      <w:r w:rsidR="00041844">
        <w:t>doesn’t seem quite right to me.</w:t>
      </w:r>
    </w:p>
  </w:comment>
  <w:comment w:id="131" w:author="Luyu Liu" w:date="2021-10-21T19:37:00Z" w:initials="LL">
    <w:p w14:paraId="4C167DA2" w14:textId="72966AFE" w:rsidR="003D25CF" w:rsidRDefault="003D25CF">
      <w:pPr>
        <w:pStyle w:val="CommentText"/>
      </w:pPr>
      <w:r>
        <w:rPr>
          <w:rStyle w:val="CommentReference"/>
        </w:rPr>
        <w:annotationRef/>
      </w:r>
      <w:r>
        <w:t xml:space="preserve">I agree.  </w:t>
      </w:r>
    </w:p>
  </w:comment>
  <w:comment w:id="132" w:author="Porr, Adam" w:date="2021-10-20T13:01:00Z" w:initials="PA">
    <w:p w14:paraId="0CEA7C16" w14:textId="1B0D0B44" w:rsidR="00CE1718" w:rsidRDefault="00CE1718">
      <w:pPr>
        <w:pStyle w:val="CommentText"/>
      </w:pPr>
      <w:r>
        <w:rPr>
          <w:rStyle w:val="CommentReference"/>
        </w:rPr>
        <w:annotationRef/>
      </w:r>
      <w:r w:rsidR="00896FA0">
        <w:t>I’m not following your rationale for claiming that the patterns in the daily chart also appear in Fig 6 and the hourly chart.</w:t>
      </w:r>
      <w:r w:rsidR="007C2992">
        <w:t xml:space="preserve"> I do see the correlation between time budget and unreliability.  </w:t>
      </w:r>
      <w:r w:rsidR="005B2CF3">
        <w:t xml:space="preserve">Maybe rephrase as follows?  </w:t>
      </w:r>
      <w:r w:rsidR="005B2CF3">
        <w:br/>
      </w:r>
      <w:r w:rsidR="005B2CF3">
        <w:br/>
      </w:r>
      <w:r w:rsidR="00761787">
        <w:t xml:space="preserve">The </w:t>
      </w:r>
      <w:r w:rsidR="00C66533">
        <w:t xml:space="preserve">average unreliability level </w:t>
      </w:r>
      <w:r w:rsidR="00035DEE">
        <w:t>indicates a positive correlation with time budget</w:t>
      </w:r>
      <w:r w:rsidR="008A42AC">
        <w:t xml:space="preserve"> up to 45 minutes</w:t>
      </w:r>
      <w:r w:rsidR="004D21FC">
        <w:t>, after which the unreliability falls again</w:t>
      </w:r>
      <w:r w:rsidR="001C2B46">
        <w:t xml:space="preserve">.  This is consistent with the global average trend shown previously in Figure </w:t>
      </w:r>
      <w:proofErr w:type="gramStart"/>
      <w:r w:rsidR="001C2B46">
        <w:t>6, and</w:t>
      </w:r>
      <w:proofErr w:type="gramEnd"/>
      <w:r w:rsidR="001C2B46">
        <w:t xml:space="preserve"> is </w:t>
      </w:r>
      <w:r w:rsidR="00B26305">
        <w:t>also consistent with the hourly pattern shown in Figure 8.</w:t>
      </w:r>
      <w:r w:rsidR="002212B5">
        <w:t xml:space="preserve"> </w:t>
      </w:r>
    </w:p>
  </w:comment>
  <w:comment w:id="133" w:author="Luyu Liu" w:date="2021-10-21T19:39:00Z" w:initials="LL">
    <w:p w14:paraId="4EA85513" w14:textId="3210F6C7" w:rsidR="003D25CF" w:rsidRDefault="003D25CF">
      <w:pPr>
        <w:pStyle w:val="CommentText"/>
      </w:pPr>
      <w:r>
        <w:rPr>
          <w:rStyle w:val="CommentReference"/>
        </w:rPr>
        <w:annotationRef/>
      </w:r>
      <w:r>
        <w:t>I am talking about the low time budget can have lower variance, which is the sentence before it.</w:t>
      </w:r>
    </w:p>
    <w:p w14:paraId="2D33DA6B" w14:textId="58C6B504" w:rsidR="003D25CF" w:rsidRDefault="003D25CF">
      <w:pPr>
        <w:pStyle w:val="CommentText"/>
      </w:pPr>
      <w:r>
        <w:t xml:space="preserve"> Or: </w:t>
      </w:r>
    </w:p>
    <w:p w14:paraId="22A4F7CE" w14:textId="106A58C0" w:rsidR="003D25CF" w:rsidRDefault="003D25CF">
      <w:pPr>
        <w:pStyle w:val="CommentText"/>
      </w:pPr>
      <w:r>
        <w:rPr>
          <w:rFonts w:ascii="Times New Roman" w:hAnsi="Times New Roman" w:cs="Times New Roman"/>
          <w:sz w:val="24"/>
        </w:rPr>
        <w:t xml:space="preserve">We observe that lower time budget can have lower variance </w:t>
      </w:r>
      <w:r>
        <w:rPr>
          <w:rStyle w:val="CommentReference"/>
        </w:rPr>
        <w:annotationRef/>
      </w:r>
      <w:r>
        <w:rPr>
          <w:rFonts w:ascii="Times New Roman" w:hAnsi="Times New Roman" w:cs="Times New Roman"/>
          <w:sz w:val="24"/>
        </w:rPr>
        <w:t xml:space="preserve">in the spatial analysis (e.g., global average trend in </w:t>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and other temporal analyses (e.g., hourly pattern).</w:t>
      </w:r>
    </w:p>
  </w:comment>
  <w:comment w:id="134" w:author="Porr, Adam" w:date="2021-10-20T18:28:00Z" w:initials="PA">
    <w:p w14:paraId="0917402E" w14:textId="6543399C" w:rsidR="00306121" w:rsidRDefault="00306121">
      <w:pPr>
        <w:pStyle w:val="CommentText"/>
      </w:pPr>
      <w:r>
        <w:rPr>
          <w:rStyle w:val="CommentReference"/>
        </w:rPr>
        <w:annotationRef/>
      </w:r>
      <w:r>
        <w:t>I wouldn’t be surprised if the</w:t>
      </w:r>
      <w:r w:rsidR="00521D1C">
        <w:t xml:space="preserve"> schedule adjustments do result in temporarily increased unreliability, but </w:t>
      </w:r>
      <w:r w:rsidR="00B768F5">
        <w:t>is this too bold a claim to make based just on this chart?</w:t>
      </w:r>
      <w:r w:rsidR="00F03ED5">
        <w:t xml:space="preserve">  Why is the February spike so much stronger than the </w:t>
      </w:r>
      <w:r w:rsidR="009672FF">
        <w:t xml:space="preserve">September spike?  The June </w:t>
      </w:r>
      <w:r w:rsidR="00447FA8">
        <w:t>spike is small indeed, if it exists at all.  Why do some days</w:t>
      </w:r>
      <w:r w:rsidR="008044FD">
        <w:t xml:space="preserve"> in in these months show a spike while others do not?</w:t>
      </w:r>
    </w:p>
  </w:comment>
  <w:comment w:id="135" w:author="Luyu Liu" w:date="2021-10-21T21:36:00Z" w:initials="LL">
    <w:p w14:paraId="5F97A0AD" w14:textId="5B7E97F5" w:rsidR="005468AD" w:rsidRDefault="005468AD">
      <w:pPr>
        <w:pStyle w:val="CommentText"/>
      </w:pPr>
      <w:r>
        <w:rPr>
          <w:rStyle w:val="CommentReference"/>
        </w:rPr>
        <w:annotationRef/>
      </w:r>
      <w:r>
        <w:t xml:space="preserve">This is pure speculation. I also feel the same </w:t>
      </w:r>
      <w:proofErr w:type="gramStart"/>
      <w:r>
        <w:t>way</w:t>
      </w:r>
      <w:proofErr w:type="gramEnd"/>
      <w:r>
        <w:t xml:space="preserve"> so </w:t>
      </w:r>
      <w:r w:rsidR="009D4B9D">
        <w:t>I toned down a little bit and add an explanation.</w:t>
      </w:r>
    </w:p>
  </w:comment>
  <w:comment w:id="137" w:author="Porr, Adam" w:date="2021-10-20T18:35:00Z" w:initials="PA">
    <w:p w14:paraId="58C4BE71" w14:textId="57597DCC" w:rsidR="00F01AC6" w:rsidRDefault="00F01AC6">
      <w:pPr>
        <w:pStyle w:val="CommentText"/>
      </w:pPr>
      <w:r>
        <w:rPr>
          <w:rStyle w:val="CommentReference"/>
        </w:rPr>
        <w:annotationRef/>
      </w:r>
      <w:r>
        <w:t>Is it typical?  It seems elevated during this week.</w:t>
      </w:r>
    </w:p>
  </w:comment>
  <w:comment w:id="138" w:author="Luyu Liu" w:date="2021-10-21T19:42:00Z" w:initials="LL">
    <w:p w14:paraId="63CCFBB1" w14:textId="6B30390B" w:rsidR="003D25CF" w:rsidRDefault="003D25CF">
      <w:pPr>
        <w:pStyle w:val="CommentText"/>
      </w:pPr>
      <w:r>
        <w:rPr>
          <w:rStyle w:val="CommentReference"/>
        </w:rPr>
        <w:annotationRef/>
      </w:r>
      <w:r>
        <w:t>It’s not the highest and lowest so it’s typical. That’s my rationale behind it.</w:t>
      </w:r>
      <w:r w:rsidR="00381499">
        <w:t xml:space="preserve"> We can of course remove it and say nothing. It won’t change anything since there is really not an absolutely “most typical” week. </w:t>
      </w:r>
    </w:p>
  </w:comment>
  <w:comment w:id="140" w:author="Porr, Adam" w:date="2021-10-20T18:47:00Z" w:initials="PA">
    <w:p w14:paraId="1D750FA0" w14:textId="636C21D4" w:rsidR="00661FC2" w:rsidRDefault="00661FC2">
      <w:pPr>
        <w:pStyle w:val="CommentText"/>
      </w:pPr>
      <w:r>
        <w:rPr>
          <w:rStyle w:val="CommentReference"/>
        </w:rPr>
        <w:annotationRef/>
      </w:r>
      <w:r w:rsidR="00CB279B">
        <w:t xml:space="preserve">This pattern is not very </w:t>
      </w:r>
      <w:proofErr w:type="gramStart"/>
      <w:r w:rsidR="00CB279B">
        <w:t>discernable</w:t>
      </w:r>
      <w:proofErr w:type="gramEnd"/>
      <w:r w:rsidR="00CB279B">
        <w:t xml:space="preserve"> and I don’t think it is true </w:t>
      </w:r>
      <w:r w:rsidR="009F2DC6">
        <w:t>in all cases.  For example</w:t>
      </w:r>
      <w:r w:rsidR="00B67730">
        <w:t xml:space="preserve">, there is no obvious local maximum at 8:00 in the 30-minute time budget curve.  Should we omit this and </w:t>
      </w:r>
      <w:r w:rsidR="0072322A">
        <w:t>let the reader draw their own conclusions?</w:t>
      </w:r>
    </w:p>
  </w:comment>
  <w:comment w:id="141" w:author="Luyu Liu" w:date="2021-10-21T19:50:00Z" w:initials="LL">
    <w:p w14:paraId="656CAC60" w14:textId="71982A10" w:rsidR="00995CC3" w:rsidRDefault="00995CC3">
      <w:pPr>
        <w:pStyle w:val="CommentText"/>
      </w:pPr>
      <w:r>
        <w:rPr>
          <w:rStyle w:val="CommentReference"/>
        </w:rPr>
        <w:annotationRef/>
      </w:r>
      <w:r>
        <w:t>No, this needs to here because this is the message we want to release: this is consistent with prior findings and common senses, which is a good thing to have if you want to introduce a new measure.</w:t>
      </w:r>
      <w:r w:rsidR="00160410">
        <w:t xml:space="preserve"> But I agree with you, so I add *generally* to indicate that it’s not definite.</w:t>
      </w:r>
    </w:p>
  </w:comment>
  <w:comment w:id="145" w:author="Porr, Adam" w:date="2021-10-20T18:53:00Z" w:initials="PA">
    <w:p w14:paraId="1B3F3FBA" w14:textId="3412ADA7" w:rsidR="00561728" w:rsidRDefault="00561728">
      <w:pPr>
        <w:pStyle w:val="CommentText"/>
      </w:pPr>
      <w:r>
        <w:rPr>
          <w:rStyle w:val="CommentReference"/>
        </w:rPr>
        <w:annotationRef/>
      </w:r>
      <w:r>
        <w:t>Do agencies actually do this?</w:t>
      </w:r>
      <w:r w:rsidR="00507486">
        <w:t xml:space="preserve">  Maybe this should read “should be a pre-requisite” (only half kidding)</w:t>
      </w:r>
    </w:p>
  </w:comment>
  <w:comment w:id="146" w:author="Luyu Liu" w:date="2021-10-21T19:52:00Z" w:initials="LL">
    <w:p w14:paraId="1E2C3FC0" w14:textId="0438B5F4" w:rsidR="00995CC3" w:rsidRDefault="00995CC3">
      <w:pPr>
        <w:pStyle w:val="CommentText"/>
      </w:pPr>
      <w:r>
        <w:rPr>
          <w:rStyle w:val="CommentReference"/>
        </w:rPr>
        <w:annotationRef/>
      </w:r>
      <w:r>
        <w:t xml:space="preserve">I’m pretty sure COTA doesn’t do this, or at least doesn’t use it as the primary outcome of their planning. </w:t>
      </w:r>
    </w:p>
  </w:comment>
  <w:comment w:id="149" w:author="Porr, Adam" w:date="2021-10-20T18:55:00Z" w:initials="PA">
    <w:p w14:paraId="1E01E650" w14:textId="739CE185" w:rsidR="00B81725" w:rsidRDefault="00B81725">
      <w:pPr>
        <w:pStyle w:val="CommentText"/>
      </w:pPr>
      <w:r>
        <w:rPr>
          <w:rStyle w:val="CommentReference"/>
        </w:rPr>
        <w:annotationRef/>
      </w:r>
      <w:r>
        <w:t>Redundant?</w:t>
      </w:r>
    </w:p>
  </w:comment>
  <w:comment w:id="150" w:author="Luyu Liu" w:date="2021-10-21T19:54:00Z" w:initials="LL">
    <w:p w14:paraId="4C01CC4D" w14:textId="00D4FD9E" w:rsidR="00995CC3" w:rsidRDefault="00995CC3">
      <w:pPr>
        <w:pStyle w:val="CommentText"/>
      </w:pPr>
      <w:r>
        <w:rPr>
          <w:rStyle w:val="CommentReference"/>
        </w:rPr>
        <w:annotationRef/>
      </w:r>
      <w:r>
        <w:t xml:space="preserve">You are right. </w:t>
      </w:r>
    </w:p>
  </w:comment>
  <w:comment w:id="151" w:author="Porr, Adam" w:date="2021-10-20T19:26:00Z" w:initials="PA">
    <w:p w14:paraId="2E5E085C" w14:textId="00801A5D" w:rsidR="005F3CBA" w:rsidRDefault="005F3CBA">
      <w:pPr>
        <w:pStyle w:val="CommentText"/>
      </w:pPr>
      <w:r>
        <w:rPr>
          <w:rStyle w:val="CommentReference"/>
        </w:rPr>
        <w:annotationRef/>
      </w:r>
      <w:r>
        <w:t>If you eliminate t</w:t>
      </w:r>
      <w:r w:rsidR="00DB0B00">
        <w:t>his claim above, be sure to eliminate it here too.</w:t>
      </w:r>
    </w:p>
  </w:comment>
  <w:comment w:id="152" w:author="Miller, Harvey" w:date="2021-10-12T10:55:00Z" w:initials="MH">
    <w:p w14:paraId="6B71D174" w14:textId="32F40AEA" w:rsidR="007747CB" w:rsidRDefault="007747CB">
      <w:pPr>
        <w:pStyle w:val="CommentText"/>
      </w:pPr>
      <w:r>
        <w:rPr>
          <w:rStyle w:val="CommentReference"/>
        </w:rPr>
        <w:annotationRef/>
      </w:r>
      <w:r>
        <w:t>Cite our paper</w:t>
      </w:r>
    </w:p>
  </w:comment>
  <w:comment w:id="153" w:author="Porr, Adam" w:date="2021-10-20T19:51:00Z" w:initials="PA">
    <w:p w14:paraId="4E4D46B2" w14:textId="2E7B15C4" w:rsidR="00862421" w:rsidRDefault="00862421">
      <w:pPr>
        <w:pStyle w:val="CommentText"/>
      </w:pPr>
      <w:r>
        <w:rPr>
          <w:rStyle w:val="CommentReference"/>
        </w:rPr>
        <w:annotationRef/>
      </w:r>
      <w:r w:rsidR="00F46F6F">
        <w:t xml:space="preserve">Maybe just semantics, </w:t>
      </w:r>
      <w:r>
        <w:t xml:space="preserve">I don’t think </w:t>
      </w:r>
      <w:r w:rsidR="00CD2DDE">
        <w:t>the problem is a distinction between two perspectives.  I think there is only one perspective, but it is myopic</w:t>
      </w:r>
      <w:r w:rsidR="00F46F6F">
        <w:t xml:space="preserve"> and fails to account </w:t>
      </w:r>
      <w:r w:rsidR="005837DA">
        <w:t>for all of the factors that influence the system</w:t>
      </w:r>
      <w:r w:rsidR="007B1E0A">
        <w:t xml:space="preserve"> (as you noted in the previous sentence)</w:t>
      </w:r>
      <w:r w:rsidR="005837DA">
        <w:t>.</w:t>
      </w:r>
      <w:r w:rsidR="00454F39">
        <w:t xml:space="preserve">  I’m not sure this sentence is necessary.</w:t>
      </w:r>
      <w:r w:rsidR="005837DA">
        <w:t xml:space="preserve"> </w:t>
      </w:r>
    </w:p>
  </w:comment>
  <w:comment w:id="154" w:author="Luyu Liu" w:date="2021-10-21T21:21:00Z" w:initials="LL">
    <w:p w14:paraId="5C763E15" w14:textId="013F80AF" w:rsidR="00160410" w:rsidRDefault="00160410">
      <w:pPr>
        <w:pStyle w:val="CommentText"/>
      </w:pPr>
      <w:r>
        <w:rPr>
          <w:rStyle w:val="CommentReference"/>
        </w:rPr>
        <w:annotationRef/>
      </w:r>
      <w:r w:rsidR="00441B1F">
        <w:t xml:space="preserve">I think we are thinking the same issues here, but </w:t>
      </w:r>
      <w:r>
        <w:t xml:space="preserve">I prefer to have this message here. System design should definitely be having two perspectives in that the system designers should use the system they design. In that sense, designers </w:t>
      </w:r>
      <w:r w:rsidR="00441B1F">
        <w:t xml:space="preserve">should </w:t>
      </w:r>
      <w:r>
        <w:t xml:space="preserve">also </w:t>
      </w:r>
      <w:r w:rsidR="00441B1F">
        <w:t xml:space="preserve">be </w:t>
      </w:r>
      <w:r>
        <w:t xml:space="preserve">users. </w:t>
      </w:r>
    </w:p>
    <w:p w14:paraId="704A1562" w14:textId="77777777" w:rsidR="00160410" w:rsidRDefault="00160410">
      <w:pPr>
        <w:pStyle w:val="CommentText"/>
      </w:pPr>
    </w:p>
    <w:p w14:paraId="7A6E0F7E" w14:textId="3EF18497" w:rsidR="00160410" w:rsidRDefault="00160410">
      <w:pPr>
        <w:pStyle w:val="CommentText"/>
      </w:pPr>
      <w:r>
        <w:t>Or, ordinary users should participate in the designing process, which is usually harder</w:t>
      </w:r>
      <w:r w:rsidR="00441B1F">
        <w:t xml:space="preserve"> and of higher standard</w:t>
      </w:r>
      <w:r>
        <w:t xml:space="preserve">. </w:t>
      </w:r>
    </w:p>
    <w:p w14:paraId="40E98C54" w14:textId="77777777" w:rsidR="00441B1F" w:rsidRDefault="00441B1F">
      <w:pPr>
        <w:pStyle w:val="CommentText"/>
      </w:pPr>
    </w:p>
    <w:p w14:paraId="3F548A3F" w14:textId="4BB1FAC4" w:rsidR="00441B1F" w:rsidRDefault="00441B1F">
      <w:pPr>
        <w:pStyle w:val="CommentText"/>
      </w:pPr>
      <w:r>
        <w:t>Either way, system design shouldn’t be meritocratic (as it is right now); in the least, they should use the system and see the outcome from a perspective of a user.</w:t>
      </w:r>
    </w:p>
  </w:comment>
  <w:comment w:id="155" w:author="Porr, Adam" w:date="2021-10-25T16:47:00Z" w:initials="PA">
    <w:p w14:paraId="440AA0C6" w14:textId="578A9E60" w:rsidR="007A14EF" w:rsidRDefault="007A14EF">
      <w:pPr>
        <w:pStyle w:val="CommentText"/>
      </w:pPr>
      <w:r>
        <w:rPr>
          <w:rStyle w:val="CommentReference"/>
        </w:rPr>
        <w:annotationRef/>
      </w:r>
      <w:r>
        <w:t>In that case, how would you feel about saying “planner’s perspective”</w:t>
      </w:r>
      <w:r w:rsidR="00A07D91">
        <w:t>?  F</w:t>
      </w:r>
      <w:r w:rsidR="004B5631">
        <w:t>eel free to reject; I don’t feel strongly about it.</w:t>
      </w:r>
    </w:p>
  </w:comment>
  <w:comment w:id="162" w:author="Porr, Adam" w:date="2021-10-20T19:55:00Z" w:initials="PA">
    <w:p w14:paraId="0FE9E059" w14:textId="21BBA864" w:rsidR="00792B99" w:rsidRDefault="00792B99">
      <w:pPr>
        <w:pStyle w:val="CommentText"/>
      </w:pPr>
      <w:r>
        <w:rPr>
          <w:rStyle w:val="CommentReference"/>
        </w:rPr>
        <w:annotationRef/>
      </w:r>
      <w:r>
        <w:t>Redundant?</w:t>
      </w:r>
    </w:p>
  </w:comment>
  <w:comment w:id="163" w:author="Luyu Liu" w:date="2021-10-21T19:58:00Z" w:initials="LL">
    <w:p w14:paraId="6DD98019" w14:textId="36249321" w:rsidR="00A060BC" w:rsidRDefault="00A060BC">
      <w:pPr>
        <w:pStyle w:val="CommentText"/>
      </w:pPr>
      <w:r>
        <w:rPr>
          <w:rStyle w:val="CommentReference"/>
        </w:rPr>
        <w:annotationRef/>
      </w:r>
      <w:r>
        <w:t xml:space="preserve">It’s a </w:t>
      </w:r>
      <w:proofErr w:type="gramStart"/>
      <w:r>
        <w:t>big data sessions</w:t>
      </w:r>
      <w:proofErr w:type="gramEnd"/>
      <w:r>
        <w:t xml:space="preserve"> so I wanted to spice it up </w:t>
      </w:r>
    </w:p>
  </w:comment>
  <w:comment w:id="164" w:author="Porr, Adam" w:date="2021-10-20T19:49:00Z" w:initials="PA">
    <w:p w14:paraId="00F584D8" w14:textId="487B02D4" w:rsidR="00C17E5A" w:rsidRDefault="0053501E">
      <w:pPr>
        <w:pStyle w:val="CommentText"/>
      </w:pPr>
      <w:r>
        <w:rPr>
          <w:rStyle w:val="CommentReference"/>
        </w:rPr>
        <w:annotationRef/>
      </w:r>
      <w:r>
        <w:t>Or</w:t>
      </w:r>
      <w:r w:rsidR="005A2F08">
        <w:t xml:space="preserve"> operate more frequently so that </w:t>
      </w:r>
      <w:r w:rsidR="00EF590D">
        <w:t>consequences of deviation from schedule are less severe.</w:t>
      </w:r>
    </w:p>
  </w:comment>
  <w:comment w:id="165" w:author="Luyu Liu" w:date="2021-10-21T19:58:00Z" w:initials="LL">
    <w:p w14:paraId="7B2C4140" w14:textId="40E3D85A" w:rsidR="00A060BC" w:rsidRDefault="00A060BC">
      <w:pPr>
        <w:pStyle w:val="CommentText"/>
      </w:pPr>
      <w:r>
        <w:rPr>
          <w:rStyle w:val="CommentReference"/>
        </w:rPr>
        <w:annotationRef/>
      </w:r>
      <w:r>
        <w:t>You are definitely right, but we do not conduct any analyses on headway vs unreliability</w:t>
      </w:r>
      <w:r w:rsidR="005468AD">
        <w:t xml:space="preserve"> so let’s don’t open that door</w:t>
      </w:r>
      <w:r>
        <w:t>...</w:t>
      </w:r>
      <w:r w:rsidR="005468AD">
        <w:t xml:space="preserve">WE could have done that in 2020 when the headway is higher, but </w:t>
      </w:r>
      <w:proofErr w:type="gramStart"/>
      <w:r w:rsidR="005468AD">
        <w:t>unfortunately</w:t>
      </w:r>
      <w:proofErr w:type="gramEnd"/>
      <w:r w:rsidR="005468AD">
        <w:t xml:space="preserve"> we don’t have the data for now. </w:t>
      </w:r>
    </w:p>
  </w:comment>
  <w:comment w:id="166" w:author="Luyu Liu" w:date="2021-10-24T18:04:00Z" w:initials="LL">
    <w:p w14:paraId="2DB5B9AE" w14:textId="3B4DF9A0" w:rsidR="00FD79FA" w:rsidRDefault="00FD79FA">
      <w:pPr>
        <w:pStyle w:val="CommentText"/>
      </w:pPr>
      <w:r>
        <w:rPr>
          <w:rStyle w:val="CommentReference"/>
        </w:rPr>
        <w:annotationRef/>
      </w:r>
      <w:r>
        <w:t>Also, I think suggesting increasing headway is like a trivial solution for public transit now, which lack practicability. Almost all of our topic can become moot if they can operate in 2 minutes interval (which is a good thing), but that is usually impossible under the current budget/manpower/city planning constraints faced by most US cities.</w:t>
      </w:r>
    </w:p>
  </w:comment>
  <w:comment w:id="167" w:author="Porr, Adam" w:date="2021-10-20T20:17:00Z" w:initials="PA">
    <w:p w14:paraId="55B7D16E" w14:textId="16089C2F" w:rsidR="003B2372" w:rsidRDefault="003B2372" w:rsidP="003B2372">
      <w:pPr>
        <w:pStyle w:val="CommentText"/>
      </w:pPr>
      <w:r>
        <w:rPr>
          <w:rStyle w:val="CommentReference"/>
        </w:rPr>
        <w:annotationRef/>
      </w:r>
      <w:r>
        <w:rPr>
          <w:rStyle w:val="CommentReference"/>
        </w:rPr>
        <w:annotationRef/>
      </w:r>
      <w:r w:rsidR="00321D24">
        <w:t>Aside: It would be interesting to consider the relationship between r</w:t>
      </w:r>
      <w:r>
        <w:t>oute alignment, stop locations, and vehicle frequency on unreliability.</w:t>
      </w:r>
      <w:r w:rsidR="00321D24">
        <w:t xml:space="preserve">  Perhaps this would </w:t>
      </w:r>
      <w:r w:rsidR="00A02C04">
        <w:t>emerge through the study of different systems.</w:t>
      </w:r>
      <w:r>
        <w:t xml:space="preserve">  </w:t>
      </w:r>
    </w:p>
    <w:p w14:paraId="1E6D6F17" w14:textId="07EA420E" w:rsidR="003B2372" w:rsidRDefault="003B2372">
      <w:pPr>
        <w:pStyle w:val="CommentText"/>
      </w:pPr>
    </w:p>
  </w:comment>
  <w:comment w:id="168" w:author="Luyu Liu" w:date="2021-10-21T21:33:00Z" w:initials="LL">
    <w:p w14:paraId="1BF7842C" w14:textId="4DD96010" w:rsidR="00441B1F" w:rsidRDefault="00441B1F">
      <w:pPr>
        <w:pStyle w:val="CommentText"/>
      </w:pPr>
      <w:r>
        <w:rPr>
          <w:rStyle w:val="CommentReference"/>
        </w:rPr>
        <w:annotationRef/>
      </w:r>
      <w:r>
        <w:t>Good idea. I added a sentence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B55C0C" w15:done="1"/>
  <w15:commentEx w15:paraId="0C95FAE9" w15:done="1"/>
  <w15:commentEx w15:paraId="03C156A8" w15:paraIdParent="0C95FAE9" w15:done="1"/>
  <w15:commentEx w15:paraId="56DFC941" w15:done="1"/>
  <w15:commentEx w15:paraId="7C292921" w15:paraIdParent="56DFC941" w15:done="1"/>
  <w15:commentEx w15:paraId="0BECEF31" w15:done="1"/>
  <w15:commentEx w15:paraId="63C8E56D" w15:done="1"/>
  <w15:commentEx w15:paraId="0EF7829F" w15:done="1"/>
  <w15:commentEx w15:paraId="01A8F928" w15:paraIdParent="0EF7829F" w15:done="1"/>
  <w15:commentEx w15:paraId="097468EA" w15:done="1"/>
  <w15:commentEx w15:paraId="310647F7" w15:done="1"/>
  <w15:commentEx w15:paraId="0242AEE1" w15:paraIdParent="310647F7" w15:done="1"/>
  <w15:commentEx w15:paraId="7A509038" w15:done="1"/>
  <w15:commentEx w15:paraId="47A477FF" w15:done="0"/>
  <w15:commentEx w15:paraId="29A244C1" w15:done="1"/>
  <w15:commentEx w15:paraId="4BFE9817" w15:done="0"/>
  <w15:commentEx w15:paraId="6EBD8925" w15:done="1"/>
  <w15:commentEx w15:paraId="4C0ACF95" w15:paraIdParent="6EBD8925" w15:done="1"/>
  <w15:commentEx w15:paraId="7F82AB3E" w15:done="1"/>
  <w15:commentEx w15:paraId="33C031A0" w15:paraIdParent="7F82AB3E" w15:done="1"/>
  <w15:commentEx w15:paraId="265CAAF9" w15:done="1"/>
  <w15:commentEx w15:paraId="2F281A62" w15:done="1"/>
  <w15:commentEx w15:paraId="6053BC73" w15:done="1"/>
  <w15:commentEx w15:paraId="64B74A83" w15:paraIdParent="6053BC73" w15:done="1"/>
  <w15:commentEx w15:paraId="525756BA" w15:done="1"/>
  <w15:commentEx w15:paraId="23EF7984" w15:paraIdParent="525756BA" w15:done="1"/>
  <w15:commentEx w15:paraId="0436BEF1" w15:paraIdParent="525756BA" w15:done="0"/>
  <w15:commentEx w15:paraId="029CB1A2" w15:paraIdParent="525756BA" w15:done="0"/>
  <w15:commentEx w15:paraId="551BCD5E" w15:done="1"/>
  <w15:commentEx w15:paraId="1C77C354" w15:paraIdParent="551BCD5E" w15:done="1"/>
  <w15:commentEx w15:paraId="48919738" w15:done="1"/>
  <w15:commentEx w15:paraId="71640FA8" w15:paraIdParent="48919738" w15:done="1"/>
  <w15:commentEx w15:paraId="29C7D039" w15:done="1"/>
  <w15:commentEx w15:paraId="0704AF26" w15:done="1"/>
  <w15:commentEx w15:paraId="6EBD50E0" w15:done="1"/>
  <w15:commentEx w15:paraId="3773A9A0" w15:done="1"/>
  <w15:commentEx w15:paraId="218BCC26" w15:paraIdParent="3773A9A0" w15:done="1"/>
  <w15:commentEx w15:paraId="6314FACE" w15:done="1"/>
  <w15:commentEx w15:paraId="56F40729" w15:paraIdParent="6314FACE" w15:done="1"/>
  <w15:commentEx w15:paraId="4DAA410B" w15:done="1"/>
  <w15:commentEx w15:paraId="56155716" w15:paraIdParent="4DAA410B" w15:done="1"/>
  <w15:commentEx w15:paraId="717C8EA8" w15:done="1"/>
  <w15:commentEx w15:paraId="5C332525" w15:paraIdParent="717C8EA8" w15:done="1"/>
  <w15:commentEx w15:paraId="37878C62" w15:done="1"/>
  <w15:commentEx w15:paraId="3AAB713C" w15:done="1"/>
  <w15:commentEx w15:paraId="5A981AD8" w15:paraIdParent="3AAB713C" w15:done="1"/>
  <w15:commentEx w15:paraId="1257F41E" w15:done="1"/>
  <w15:commentEx w15:paraId="7889C938" w15:done="1"/>
  <w15:commentEx w15:paraId="58F96C18" w15:paraIdParent="7889C938" w15:done="1"/>
  <w15:commentEx w15:paraId="3AE8DF55" w15:done="1"/>
  <w15:commentEx w15:paraId="3E8A72DC" w15:paraIdParent="3AE8DF55" w15:done="1"/>
  <w15:commentEx w15:paraId="56FE4BA1" w15:done="1"/>
  <w15:commentEx w15:paraId="2CA3F5E5" w15:paraIdParent="56FE4BA1" w15:done="1"/>
  <w15:commentEx w15:paraId="5DB90A00" w15:done="1"/>
  <w15:commentEx w15:paraId="38702053" w15:paraIdParent="5DB90A00" w15:done="1"/>
  <w15:commentEx w15:paraId="4052E7AB" w15:done="1"/>
  <w15:commentEx w15:paraId="345C6514" w15:done="1"/>
  <w15:commentEx w15:paraId="451785CC" w15:paraIdParent="345C6514" w15:done="1"/>
  <w15:commentEx w15:paraId="5E68B2CF" w15:paraIdParent="345C6514" w15:done="1"/>
  <w15:commentEx w15:paraId="05A71AA0" w15:done="1"/>
  <w15:commentEx w15:paraId="558AFFE1" w15:done="1"/>
  <w15:commentEx w15:paraId="3E80EAC3" w15:paraIdParent="558AFFE1" w15:done="1"/>
  <w15:commentEx w15:paraId="167DAC38" w15:done="1"/>
  <w15:commentEx w15:paraId="569991D5" w15:paraIdParent="167DAC38" w15:done="1"/>
  <w15:commentEx w15:paraId="6C65F83D" w15:done="1"/>
  <w15:commentEx w15:paraId="6351E456" w15:paraIdParent="6C65F83D" w15:done="1"/>
  <w15:commentEx w15:paraId="75DE25C4" w15:done="1"/>
  <w15:commentEx w15:paraId="0F09AC17" w15:paraIdParent="75DE25C4" w15:done="1"/>
  <w15:commentEx w15:paraId="6B6789E8" w15:done="0"/>
  <w15:commentEx w15:paraId="71AEE143" w15:paraIdParent="6B6789E8" w15:done="0"/>
  <w15:commentEx w15:paraId="736D46E5" w15:paraIdParent="6B6789E8" w15:done="0"/>
  <w15:commentEx w15:paraId="5B7D7A81" w15:done="1"/>
  <w15:commentEx w15:paraId="2B23E31A" w15:done="1"/>
  <w15:commentEx w15:paraId="10E5E25C" w15:done="1"/>
  <w15:commentEx w15:paraId="6B6FD1EA" w15:done="1"/>
  <w15:commentEx w15:paraId="4C167DA2" w15:paraIdParent="6B6FD1EA" w15:done="1"/>
  <w15:commentEx w15:paraId="0CEA7C16" w15:done="1"/>
  <w15:commentEx w15:paraId="22A4F7CE" w15:paraIdParent="0CEA7C16" w15:done="1"/>
  <w15:commentEx w15:paraId="0917402E" w15:done="1"/>
  <w15:commentEx w15:paraId="5F97A0AD" w15:paraIdParent="0917402E" w15:done="1"/>
  <w15:commentEx w15:paraId="58C4BE71" w15:done="1"/>
  <w15:commentEx w15:paraId="63CCFBB1" w15:paraIdParent="58C4BE71" w15:done="1"/>
  <w15:commentEx w15:paraId="1D750FA0" w15:done="1"/>
  <w15:commentEx w15:paraId="656CAC60" w15:paraIdParent="1D750FA0" w15:done="1"/>
  <w15:commentEx w15:paraId="1B3F3FBA" w15:done="1"/>
  <w15:commentEx w15:paraId="1E2C3FC0" w15:paraIdParent="1B3F3FBA" w15:done="1"/>
  <w15:commentEx w15:paraId="1E01E650" w15:done="1"/>
  <w15:commentEx w15:paraId="4C01CC4D" w15:paraIdParent="1E01E650" w15:done="1"/>
  <w15:commentEx w15:paraId="2E5E085C" w15:done="1"/>
  <w15:commentEx w15:paraId="6B71D174" w15:done="1"/>
  <w15:commentEx w15:paraId="4E4D46B2" w15:done="0"/>
  <w15:commentEx w15:paraId="3F548A3F" w15:paraIdParent="4E4D46B2" w15:done="0"/>
  <w15:commentEx w15:paraId="440AA0C6" w15:paraIdParent="4E4D46B2" w15:done="0"/>
  <w15:commentEx w15:paraId="0FE9E059" w15:done="0"/>
  <w15:commentEx w15:paraId="6DD98019" w15:paraIdParent="0FE9E059" w15:done="0"/>
  <w15:commentEx w15:paraId="00F584D8" w15:done="1"/>
  <w15:commentEx w15:paraId="7B2C4140" w15:paraIdParent="00F584D8" w15:done="1"/>
  <w15:commentEx w15:paraId="2DB5B9AE" w15:paraIdParent="00F584D8" w15:done="1"/>
  <w15:commentEx w15:paraId="1E6D6F17" w15:done="1"/>
  <w15:commentEx w15:paraId="1BF7842C" w15:paraIdParent="1E6D6F1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7D85D" w16cex:dateUtc="2021-10-18T15:26:00Z"/>
  <w16cex:commentExtensible w16cex:durableId="250AEF7A" w16cex:dateUtc="2021-10-08T20:25:00Z"/>
  <w16cex:commentExtensible w16cex:durableId="2517DBDA" w16cex:dateUtc="2021-10-18T15:41:00Z"/>
  <w16cex:commentExtensible w16cex:durableId="250B3987" w16cex:dateUtc="2021-10-09T01:41:00Z"/>
  <w16cex:commentExtensible w16cex:durableId="251D342E" w16cex:dateUtc="2021-10-22T16:58:00Z"/>
  <w16cex:commentExtensible w16cex:durableId="251C780E" w16cex:dateUtc="2021-10-22T03:36:00Z"/>
  <w16cex:commentExtensible w16cex:durableId="2518114F" w16cex:dateUtc="2021-10-18T19:29:00Z"/>
  <w16cex:commentExtensible w16cex:durableId="2518125D" w16cex:dateUtc="2021-10-18T19:33:00Z"/>
  <w16cex:commentExtensible w16cex:durableId="251C76B8" w16cex:dateUtc="2021-10-22T03:31:00Z"/>
  <w16cex:commentExtensible w16cex:durableId="251815C1" w16cex:dateUtc="2021-10-18T19:48:00Z"/>
  <w16cex:commentExtensible w16cex:durableId="250E9359" w16cex:dateUtc="2021-10-11T14:41:00Z"/>
  <w16cex:commentExtensible w16cex:durableId="25106404" w16cex:dateUtc="2021-10-12T23:44:00Z"/>
  <w16cex:commentExtensible w16cex:durableId="2518183C" w16cex:dateUtc="2021-10-18T19:58:00Z"/>
  <w16cex:commentExtensible w16cex:durableId="25213E67" w16cex:dateUtc="2021-10-25T18:32:00Z"/>
  <w16cex:commentExtensible w16cex:durableId="251EB8F9" w16cex:dateUtc="2021-10-23T20:38:00Z"/>
  <w16cex:commentExtensible w16cex:durableId="25213E04" w16cex:dateUtc="2021-10-25T18:30:00Z"/>
  <w16cex:commentExtensible w16cex:durableId="24E9F97F" w16cex:dateUtc="2021-09-13T20:23:00Z"/>
  <w16cex:commentExtensible w16cex:durableId="24F87BA3" w16cex:dateUtc="2021-09-24T20:30:00Z"/>
  <w16cex:commentExtensible w16cex:durableId="24E9F98D" w16cex:dateUtc="2021-09-13T20:23:00Z"/>
  <w16cex:commentExtensible w16cex:durableId="250AD73D" w16cex:dateUtc="2021-10-08T18:42:00Z"/>
  <w16cex:commentExtensible w16cex:durableId="2519ADAB" w16cex:dateUtc="2021-10-20T00:48:00Z"/>
  <w16cex:commentExtensible w16cex:durableId="250E952F" w16cex:dateUtc="2021-10-11T14:49:00Z"/>
  <w16cex:commentExtensible w16cex:durableId="250E95C9" w16cex:dateUtc="2021-10-11T14:51:00Z"/>
  <w16cex:commentExtensible w16cex:durableId="25106722" w16cex:dateUtc="2021-10-12T23:57:00Z"/>
  <w16cex:commentExtensible w16cex:durableId="24EB35E3" w16cex:dateUtc="2021-09-14T18:53:00Z"/>
  <w16cex:commentExtensible w16cex:durableId="2519B8BE" w16cex:dateUtc="2021-10-20T01:35:00Z"/>
  <w16cex:commentExtensible w16cex:durableId="252016CF" w16cex:dateUtc="2021-10-24T21:30:00Z"/>
  <w16cex:commentExtensible w16cex:durableId="252146E4" w16cex:dateUtc="2021-10-25T19:08:00Z"/>
  <w16cex:commentExtensible w16cex:durableId="24EB3232" w16cex:dateUtc="2021-09-14T18:37:00Z"/>
  <w16cex:commentExtensible w16cex:durableId="24F88041" w16cex:dateUtc="2021-09-24T20:50:00Z"/>
  <w16cex:commentExtensible w16cex:durableId="2519BB63" w16cex:dateUtc="2021-10-20T01:47:00Z"/>
  <w16cex:commentExtensible w16cex:durableId="251C14E0" w16cex:dateUtc="2021-10-21T20:33:00Z"/>
  <w16cex:commentExtensible w16cex:durableId="251A7B30" w16cex:dateUtc="2021-10-20T15:25:00Z"/>
  <w16cex:commentExtensible w16cex:durableId="2519BF33" w16cex:dateUtc="2021-10-20T02:03:00Z"/>
  <w16cex:commentExtensible w16cex:durableId="2519BFEA" w16cex:dateUtc="2021-10-20T02:06:00Z"/>
  <w16cex:commentExtensible w16cex:durableId="2519C1B2" w16cex:dateUtc="2021-10-20T02:14:00Z"/>
  <w16cex:commentExtensible w16cex:durableId="251C172E" w16cex:dateUtc="2021-10-21T20:43: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51A742B" w16cex:dateUtc="2021-10-20T14:55:00Z"/>
  <w16cex:commentExtensible w16cex:durableId="251C17C5" w16cex:dateUtc="2021-10-21T20:45:00Z"/>
  <w16cex:commentExtensible w16cex:durableId="24EB3BD0" w16cex:dateUtc="2021-09-14T19:18:00Z"/>
  <w16cex:commentExtensible w16cex:durableId="251A7575" w16cex:dateUtc="2021-10-20T15:01:00Z"/>
  <w16cex:commentExtensible w16cex:durableId="251C81D5" w16cex:dateUtc="2021-10-22T04:18:00Z"/>
  <w16cex:commentExtensible w16cex:durableId="251A7886" w16cex:dateUtc="2021-10-20T15:14:00Z"/>
  <w16cex:commentExtensible w16cex:durableId="250ECE6D" w16cex:dateUtc="2021-09-14T19:30:00Z"/>
  <w16cex:commentExtensible w16cex:durableId="250ECE6C" w16cex:dateUtc="2021-09-25T01:26:00Z"/>
  <w16cex:commentExtensible w16cex:durableId="251A79B2" w16cex:dateUtc="2021-10-20T15:19:00Z"/>
  <w16cex:commentExtensible w16cex:durableId="251C5F6E" w16cex:dateUtc="2021-10-22T01:51:00Z"/>
  <w16cex:commentExtensible w16cex:durableId="251A7CFA" w16cex:dateUtc="2021-10-20T15:33:00Z"/>
  <w16cex:commentExtensible w16cex:durableId="251C5F32" w16cex:dateUtc="2021-10-22T01:50:00Z"/>
  <w16cex:commentExtensible w16cex:durableId="251A7F02" w16cex:dateUtc="2021-10-20T15:41:00Z"/>
  <w16cex:commentExtensible w16cex:durableId="251C6076" w16cex:dateUtc="2021-10-22T01:56:00Z"/>
  <w16cex:commentExtensible w16cex:durableId="251A806D" w16cex:dateUtc="2021-10-20T15:47:00Z"/>
  <w16cex:commentExtensible w16cex:durableId="251A83E8" w16cex:dateUtc="2021-10-20T16:02:00Z"/>
  <w16cex:commentExtensible w16cex:durableId="251C62AD" w16cex:dateUtc="2021-10-22T02:05:00Z"/>
  <w16cex:commentExtensible w16cex:durableId="251D48FF" w16cex:dateUtc="2021-10-22T18:28:00Z"/>
  <w16cex:commentExtensible w16cex:durableId="25201C3A" w16cex:dateUtc="2021-10-24T21:54:00Z"/>
  <w16cex:commentExtensible w16cex:durableId="251AA2FE" w16cex:dateUtc="2021-10-20T18:15:00Z"/>
  <w16cex:commentExtensible w16cex:durableId="251C8247" w16cex:dateUtc="2021-10-22T04:20:00Z"/>
  <w16cex:commentExtensible w16cex:durableId="251AA38F" w16cex:dateUtc="2021-10-20T18:17:00Z"/>
  <w16cex:commentExtensible w16cex:durableId="251C678F" w16cex:dateUtc="2021-10-22T02:26:00Z"/>
  <w16cex:commentExtensible w16cex:durableId="251AA682" w16cex:dateUtc="2021-10-20T18:30:00Z"/>
  <w16cex:commentExtensible w16cex:durableId="251C693C" w16cex:dateUtc="2021-10-22T02:33:00Z"/>
  <w16cex:commentExtensible w16cex:durableId="251AA644" w16cex:dateUtc="2021-10-20T18:29:00Z"/>
  <w16cex:commentExtensible w16cex:durableId="251C6886" w16cex:dateUtc="2021-10-22T02:30:00Z"/>
  <w16cex:commentExtensible w16cex:durableId="251AB664" w16cex:dateUtc="2021-10-20T19:38:00Z"/>
  <w16cex:commentExtensible w16cex:durableId="251C68CD" w16cex:dateUtc="2021-10-22T02:31:00Z"/>
  <w16cex:commentExtensible w16cex:durableId="252152AF" w16cex:dateUtc="2021-10-25T19:58:00Z"/>
  <w16cex:commentExtensible w16cex:durableId="251AB7FF" w16cex:dateUtc="2021-10-20T19:45:00Z"/>
  <w16cex:commentExtensible w16cex:durableId="251AB884" w16cex:dateUtc="2021-10-20T19:47:00Z"/>
  <w16cex:commentExtensible w16cex:durableId="250FD9F2" w16cex:dateUtc="2021-10-12T13:54:00Z"/>
  <w16cex:commentExtensible w16cex:durableId="251ABA2F" w16cex:dateUtc="2021-10-20T19:54:00Z"/>
  <w16cex:commentExtensible w16cex:durableId="251C6A20" w16cex:dateUtc="2021-10-22T02:37:00Z"/>
  <w16cex:commentExtensible w16cex:durableId="251ABBC8" w16cex:dateUtc="2021-10-20T20:01:00Z"/>
  <w16cex:commentExtensible w16cex:durableId="251C6AA4" w16cex:dateUtc="2021-10-22T02:39:00Z"/>
  <w16cex:commentExtensible w16cex:durableId="251B0863" w16cex:dateUtc="2021-10-21T01:28:00Z"/>
  <w16cex:commentExtensible w16cex:durableId="251C8615" w16cex:dateUtc="2021-10-22T04:36:00Z"/>
  <w16cex:commentExtensible w16cex:durableId="251B0A2A" w16cex:dateUtc="2021-10-21T01:35:00Z"/>
  <w16cex:commentExtensible w16cex:durableId="251C6B6E" w16cex:dateUtc="2021-10-22T02:42:00Z"/>
  <w16cex:commentExtensible w16cex:durableId="251B0D0F" w16cex:dateUtc="2021-10-21T01:47:00Z"/>
  <w16cex:commentExtensible w16cex:durableId="251C6D42" w16cex:dateUtc="2021-10-22T02:50:00Z"/>
  <w16cex:commentExtensible w16cex:durableId="251B0E41" w16cex:dateUtc="2021-10-21T01:53:00Z"/>
  <w16cex:commentExtensible w16cex:durableId="251C6DB7" w16cex:dateUtc="2021-10-22T02:52:00Z"/>
  <w16cex:commentExtensible w16cex:durableId="251B0ED5" w16cex:dateUtc="2021-10-21T01:55:00Z"/>
  <w16cex:commentExtensible w16cex:durableId="251C6E1B" w16cex:dateUtc="2021-10-22T02:54:00Z"/>
  <w16cex:commentExtensible w16cex:durableId="251B162D" w16cex:dateUtc="2021-10-21T02:26:00Z"/>
  <w16cex:commentExtensible w16cex:durableId="2510124E" w16cex:dateUtc="2021-10-12T17:55:00Z"/>
  <w16cex:commentExtensible w16cex:durableId="251B1BD5" w16cex:dateUtc="2021-10-21T02:51:00Z"/>
  <w16cex:commentExtensible w16cex:durableId="251C82A0" w16cex:dateUtc="2021-10-22T04:21:00Z"/>
  <w16cex:commentExtensible w16cex:durableId="25215E10" w16cex:dateUtc="2021-10-25T20:47:00Z"/>
  <w16cex:commentExtensible w16cex:durableId="251B1CE5" w16cex:dateUtc="2021-10-21T02:55:00Z"/>
  <w16cex:commentExtensible w16cex:durableId="251C6EFD" w16cex:dateUtc="2021-10-22T02:58:00Z"/>
  <w16cex:commentExtensible w16cex:durableId="251B1B68" w16cex:dateUtc="2021-10-21T02:49:00Z"/>
  <w16cex:commentExtensible w16cex:durableId="251C6F2F" w16cex:dateUtc="2021-10-22T02:58:00Z"/>
  <w16cex:commentExtensible w16cex:durableId="25201E9A" w16cex:dateUtc="2021-10-24T22:04:00Z"/>
  <w16cex:commentExtensible w16cex:durableId="251B21EF" w16cex:dateUtc="2021-10-21T03:17:00Z"/>
  <w16cex:commentExtensible w16cex:durableId="251C8551" w16cex:dateUtc="2021-10-22T0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B55C0C" w16cid:durableId="2517D85D"/>
  <w16cid:commentId w16cid:paraId="0C95FAE9" w16cid:durableId="250AEF7A"/>
  <w16cid:commentId w16cid:paraId="03C156A8" w16cid:durableId="2517DBDA"/>
  <w16cid:commentId w16cid:paraId="56DFC941" w16cid:durableId="250B3987"/>
  <w16cid:commentId w16cid:paraId="7C292921" w16cid:durableId="251D342E"/>
  <w16cid:commentId w16cid:paraId="0BECEF31" w16cid:durableId="251C780E"/>
  <w16cid:commentId w16cid:paraId="63C8E56D" w16cid:durableId="2518114F"/>
  <w16cid:commentId w16cid:paraId="0EF7829F" w16cid:durableId="2518125D"/>
  <w16cid:commentId w16cid:paraId="01A8F928" w16cid:durableId="251C76B8"/>
  <w16cid:commentId w16cid:paraId="097468EA" w16cid:durableId="251815C1"/>
  <w16cid:commentId w16cid:paraId="310647F7" w16cid:durableId="250E9359"/>
  <w16cid:commentId w16cid:paraId="0242AEE1" w16cid:durableId="25106404"/>
  <w16cid:commentId w16cid:paraId="7A509038" w16cid:durableId="2518183C"/>
  <w16cid:commentId w16cid:paraId="47A477FF" w16cid:durableId="25213E67"/>
  <w16cid:commentId w16cid:paraId="29A244C1" w16cid:durableId="251EB8F9"/>
  <w16cid:commentId w16cid:paraId="4BFE9817" w16cid:durableId="25213E04"/>
  <w16cid:commentId w16cid:paraId="6EBD8925" w16cid:durableId="24E9F97F"/>
  <w16cid:commentId w16cid:paraId="4C0ACF95" w16cid:durableId="24F87BA3"/>
  <w16cid:commentId w16cid:paraId="7F82AB3E" w16cid:durableId="24E9F98D"/>
  <w16cid:commentId w16cid:paraId="33C031A0" w16cid:durableId="250AD73D"/>
  <w16cid:commentId w16cid:paraId="265CAAF9" w16cid:durableId="2519ADAB"/>
  <w16cid:commentId w16cid:paraId="2F281A62" w16cid:durableId="250E952F"/>
  <w16cid:commentId w16cid:paraId="6053BC73" w16cid:durableId="250E95C9"/>
  <w16cid:commentId w16cid:paraId="64B74A83" w16cid:durableId="25106722"/>
  <w16cid:commentId w16cid:paraId="525756BA" w16cid:durableId="24EB35E3"/>
  <w16cid:commentId w16cid:paraId="23EF7984" w16cid:durableId="2519B8BE"/>
  <w16cid:commentId w16cid:paraId="0436BEF1" w16cid:durableId="252016CF"/>
  <w16cid:commentId w16cid:paraId="029CB1A2" w16cid:durableId="252146E4"/>
  <w16cid:commentId w16cid:paraId="551BCD5E" w16cid:durableId="24EB3232"/>
  <w16cid:commentId w16cid:paraId="1C77C354" w16cid:durableId="24F88041"/>
  <w16cid:commentId w16cid:paraId="48919738" w16cid:durableId="2519BB63"/>
  <w16cid:commentId w16cid:paraId="71640FA8" w16cid:durableId="251C14E0"/>
  <w16cid:commentId w16cid:paraId="29C7D039" w16cid:durableId="251A7B30"/>
  <w16cid:commentId w16cid:paraId="0704AF26" w16cid:durableId="2519BF33"/>
  <w16cid:commentId w16cid:paraId="6EBD50E0" w16cid:durableId="2519BFEA"/>
  <w16cid:commentId w16cid:paraId="3773A9A0" w16cid:durableId="2519C1B2"/>
  <w16cid:commentId w16cid:paraId="218BCC26" w16cid:durableId="251C172E"/>
  <w16cid:commentId w16cid:paraId="6314FACE" w16cid:durableId="24EB3A3D"/>
  <w16cid:commentId w16cid:paraId="56F40729" w16cid:durableId="24FF5D00"/>
  <w16cid:commentId w16cid:paraId="4DAA410B" w16cid:durableId="24EB3B69"/>
  <w16cid:commentId w16cid:paraId="56155716" w16cid:durableId="24FF5D28"/>
  <w16cid:commentId w16cid:paraId="717C8EA8" w16cid:durableId="251A742B"/>
  <w16cid:commentId w16cid:paraId="5C332525" w16cid:durableId="251C17C5"/>
  <w16cid:commentId w16cid:paraId="37878C62" w16cid:durableId="24EB3BD0"/>
  <w16cid:commentId w16cid:paraId="3AAB713C" w16cid:durableId="251A7575"/>
  <w16cid:commentId w16cid:paraId="5A981AD8" w16cid:durableId="251C81D5"/>
  <w16cid:commentId w16cid:paraId="1257F41E" w16cid:durableId="251A7886"/>
  <w16cid:commentId w16cid:paraId="7889C938" w16cid:durableId="250ECE6D"/>
  <w16cid:commentId w16cid:paraId="58F96C18" w16cid:durableId="250ECE6C"/>
  <w16cid:commentId w16cid:paraId="3AE8DF55" w16cid:durableId="251A79B2"/>
  <w16cid:commentId w16cid:paraId="3E8A72DC" w16cid:durableId="251C5F6E"/>
  <w16cid:commentId w16cid:paraId="56FE4BA1" w16cid:durableId="251A7CFA"/>
  <w16cid:commentId w16cid:paraId="2CA3F5E5" w16cid:durableId="251C5F32"/>
  <w16cid:commentId w16cid:paraId="5DB90A00" w16cid:durableId="251A7F02"/>
  <w16cid:commentId w16cid:paraId="38702053" w16cid:durableId="251C6076"/>
  <w16cid:commentId w16cid:paraId="4052E7AB" w16cid:durableId="251A806D"/>
  <w16cid:commentId w16cid:paraId="345C6514" w16cid:durableId="251A83E8"/>
  <w16cid:commentId w16cid:paraId="451785CC" w16cid:durableId="251C62AD"/>
  <w16cid:commentId w16cid:paraId="5E68B2CF" w16cid:durableId="251D48FF"/>
  <w16cid:commentId w16cid:paraId="05A71AA0" w16cid:durableId="25201C3A"/>
  <w16cid:commentId w16cid:paraId="558AFFE1" w16cid:durableId="251AA2FE"/>
  <w16cid:commentId w16cid:paraId="3E80EAC3" w16cid:durableId="251C8247"/>
  <w16cid:commentId w16cid:paraId="167DAC38" w16cid:durableId="251AA38F"/>
  <w16cid:commentId w16cid:paraId="569991D5" w16cid:durableId="251C678F"/>
  <w16cid:commentId w16cid:paraId="6C65F83D" w16cid:durableId="251AA682"/>
  <w16cid:commentId w16cid:paraId="6351E456" w16cid:durableId="251C693C"/>
  <w16cid:commentId w16cid:paraId="75DE25C4" w16cid:durableId="251AA644"/>
  <w16cid:commentId w16cid:paraId="0F09AC17" w16cid:durableId="251C6886"/>
  <w16cid:commentId w16cid:paraId="6B6789E8" w16cid:durableId="251AB664"/>
  <w16cid:commentId w16cid:paraId="71AEE143" w16cid:durableId="251C68CD"/>
  <w16cid:commentId w16cid:paraId="736D46E5" w16cid:durableId="252152AF"/>
  <w16cid:commentId w16cid:paraId="5B7D7A81" w16cid:durableId="251AB7FF"/>
  <w16cid:commentId w16cid:paraId="2B23E31A" w16cid:durableId="251AB884"/>
  <w16cid:commentId w16cid:paraId="10E5E25C" w16cid:durableId="250FD9F2"/>
  <w16cid:commentId w16cid:paraId="6B6FD1EA" w16cid:durableId="251ABA2F"/>
  <w16cid:commentId w16cid:paraId="4C167DA2" w16cid:durableId="251C6A20"/>
  <w16cid:commentId w16cid:paraId="0CEA7C16" w16cid:durableId="251ABBC8"/>
  <w16cid:commentId w16cid:paraId="22A4F7CE" w16cid:durableId="251C6AA4"/>
  <w16cid:commentId w16cid:paraId="0917402E" w16cid:durableId="251B0863"/>
  <w16cid:commentId w16cid:paraId="5F97A0AD" w16cid:durableId="251C8615"/>
  <w16cid:commentId w16cid:paraId="58C4BE71" w16cid:durableId="251B0A2A"/>
  <w16cid:commentId w16cid:paraId="63CCFBB1" w16cid:durableId="251C6B6E"/>
  <w16cid:commentId w16cid:paraId="1D750FA0" w16cid:durableId="251B0D0F"/>
  <w16cid:commentId w16cid:paraId="656CAC60" w16cid:durableId="251C6D42"/>
  <w16cid:commentId w16cid:paraId="1B3F3FBA" w16cid:durableId="251B0E41"/>
  <w16cid:commentId w16cid:paraId="1E2C3FC0" w16cid:durableId="251C6DB7"/>
  <w16cid:commentId w16cid:paraId="1E01E650" w16cid:durableId="251B0ED5"/>
  <w16cid:commentId w16cid:paraId="4C01CC4D" w16cid:durableId="251C6E1B"/>
  <w16cid:commentId w16cid:paraId="2E5E085C" w16cid:durableId="251B162D"/>
  <w16cid:commentId w16cid:paraId="6B71D174" w16cid:durableId="2510124E"/>
  <w16cid:commentId w16cid:paraId="4E4D46B2" w16cid:durableId="251B1BD5"/>
  <w16cid:commentId w16cid:paraId="3F548A3F" w16cid:durableId="251C82A0"/>
  <w16cid:commentId w16cid:paraId="440AA0C6" w16cid:durableId="25215E10"/>
  <w16cid:commentId w16cid:paraId="0FE9E059" w16cid:durableId="251B1CE5"/>
  <w16cid:commentId w16cid:paraId="6DD98019" w16cid:durableId="251C6EFD"/>
  <w16cid:commentId w16cid:paraId="00F584D8" w16cid:durableId="251B1B68"/>
  <w16cid:commentId w16cid:paraId="7B2C4140" w16cid:durableId="251C6F2F"/>
  <w16cid:commentId w16cid:paraId="2DB5B9AE" w16cid:durableId="25201E9A"/>
  <w16cid:commentId w16cid:paraId="1E6D6F17" w16cid:durableId="251B21EF"/>
  <w16cid:commentId w16cid:paraId="1BF7842C" w16cid:durableId="251C85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3A65E" w14:textId="77777777" w:rsidR="0005797B" w:rsidRDefault="0005797B">
      <w:pPr>
        <w:spacing w:after="0" w:line="240" w:lineRule="auto"/>
      </w:pPr>
      <w:r>
        <w:separator/>
      </w:r>
    </w:p>
  </w:endnote>
  <w:endnote w:type="continuationSeparator" w:id="0">
    <w:p w14:paraId="1AFDBE3F" w14:textId="77777777" w:rsidR="0005797B" w:rsidRDefault="0005797B">
      <w:pPr>
        <w:spacing w:after="0" w:line="240" w:lineRule="auto"/>
      </w:pPr>
      <w:r>
        <w:continuationSeparator/>
      </w:r>
    </w:p>
  </w:endnote>
  <w:endnote w:type="continuationNotice" w:id="1">
    <w:p w14:paraId="082B535A" w14:textId="77777777" w:rsidR="0005797B" w:rsidRDefault="000579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FAD50" w14:textId="77777777" w:rsidR="0005797B" w:rsidRDefault="0005797B">
      <w:pPr>
        <w:spacing w:after="0" w:line="240" w:lineRule="auto"/>
      </w:pPr>
      <w:r>
        <w:separator/>
      </w:r>
    </w:p>
  </w:footnote>
  <w:footnote w:type="continuationSeparator" w:id="0">
    <w:p w14:paraId="5BE645F3" w14:textId="77777777" w:rsidR="0005797B" w:rsidRDefault="0005797B">
      <w:pPr>
        <w:spacing w:after="0" w:line="240" w:lineRule="auto"/>
      </w:pPr>
      <w:r>
        <w:continuationSeparator/>
      </w:r>
    </w:p>
  </w:footnote>
  <w:footnote w:type="continuationNotice" w:id="1">
    <w:p w14:paraId="7449FDD6" w14:textId="77777777" w:rsidR="0005797B" w:rsidRDefault="0005797B">
      <w:pPr>
        <w:spacing w:after="0" w:line="240" w:lineRule="auto"/>
      </w:pPr>
    </w:p>
  </w:footnote>
  <w:footnote w:id="2">
    <w:p w14:paraId="10B0277F" w14:textId="3F63CADB" w:rsidR="00BD6C8F" w:rsidRPr="002D14D4" w:rsidRDefault="00BD6C8F">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Pr="002D14D4">
        <w:rPr>
          <w:rFonts w:ascii="Times New Roman" w:hAnsi="Times New Roman" w:cs="Times New Roman"/>
        </w:rPr>
        <w:t xml:space="preserve">miller.81@osu.edu </w:t>
      </w:r>
    </w:p>
    <w:p w14:paraId="726A1B1B" w14:textId="2B8B623E" w:rsidR="0037454A" w:rsidRDefault="0037454A">
      <w:pPr>
        <w:pStyle w:val="FootnoteText"/>
      </w:pPr>
      <w:r w:rsidRPr="002D14D4">
        <w:rPr>
          <w:rFonts w:ascii="Times New Roman" w:hAnsi="Times New Roman" w:cs="Times New Roman"/>
        </w:rPr>
        <w:t>ORCI</w:t>
      </w:r>
      <w:r w:rsidR="007F1E96" w:rsidRPr="002D14D4">
        <w:rPr>
          <w:rFonts w:ascii="Times New Roman" w:hAnsi="Times New Roman" w:cs="Times New Roman"/>
        </w:rPr>
        <w:t xml:space="preserve">D: </w:t>
      </w:r>
      <w:r w:rsidRPr="002D14D4">
        <w:rPr>
          <w:rFonts w:ascii="Times New Roman" w:hAnsi="Times New Roman" w:cs="Times New Roman"/>
        </w:rPr>
        <w:t>Luyu Liu (0000-0002-6684-5570)</w:t>
      </w:r>
      <w:r w:rsidRPr="002D14D4">
        <w:rPr>
          <w:rFonts w:ascii="Times New Roman" w:hAnsi="Times New Roman" w:cs="Times New Roman"/>
        </w:rPr>
        <w:annotationRef/>
      </w:r>
      <w:r w:rsidRPr="002D14D4">
        <w:rPr>
          <w:rFonts w:ascii="Times New Roman" w:hAnsi="Times New Roman" w:cs="Times New Roman"/>
        </w:rPr>
        <w:annotationRef/>
      </w:r>
      <w:r w:rsidRPr="002D14D4">
        <w:rPr>
          <w:rFonts w:ascii="Times New Roman" w:hAnsi="Times New Roman" w:cs="Times New Roman"/>
        </w:rPr>
        <w:annotationRef/>
      </w:r>
      <w:r w:rsidRPr="002D14D4">
        <w:rPr>
          <w:rFonts w:ascii="Times New Roman" w:hAnsi="Times New Roman" w:cs="Times New Roman"/>
        </w:rPr>
        <w:t>,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F5CBB"/>
    <w:multiLevelType w:val="hybridMultilevel"/>
    <w:tmpl w:val="44A8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orr, Adam">
    <w15:presenceInfo w15:providerId="AD" w15:userId="S::porr.4@osu.edu::0e483d1f-e94f-4d7d-9beb-e2c4c48fc993"/>
  </w15:person>
  <w15:person w15:author="Liu, Luyu">
    <w15:presenceInfo w15:providerId="AD" w15:userId="S::liu.6544@buckeyemail.osu.edu::90a8bb98-8228-4d90-977f-89d96ed9d3c4"/>
  </w15:person>
  <w15:person w15:author="Miller, Harvey">
    <w15:presenceInfo w15:providerId="AD" w15:userId="S::miller.81@osu.edu::a502b954-5642-4a2a-8f22-6e0bbb41520b"/>
  </w15:person>
  <w15:person w15:author="Luyu Liu">
    <w15:presenceInfo w15:providerId="Windows Live" w15:userId="3cff0f5b7d879135"/>
  </w15:person>
  <w15:person w15:author="Liu Luy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0D1D"/>
    <w:rsid w:val="00002DC9"/>
    <w:rsid w:val="00003CB5"/>
    <w:rsid w:val="000044FE"/>
    <w:rsid w:val="000053B7"/>
    <w:rsid w:val="000072B6"/>
    <w:rsid w:val="000073FC"/>
    <w:rsid w:val="00007654"/>
    <w:rsid w:val="00007B5F"/>
    <w:rsid w:val="00011A0D"/>
    <w:rsid w:val="00011FDE"/>
    <w:rsid w:val="00012AC0"/>
    <w:rsid w:val="00014C0F"/>
    <w:rsid w:val="00017CEA"/>
    <w:rsid w:val="00017D6F"/>
    <w:rsid w:val="00017DEE"/>
    <w:rsid w:val="00017EAB"/>
    <w:rsid w:val="00021E41"/>
    <w:rsid w:val="000221A0"/>
    <w:rsid w:val="0002224C"/>
    <w:rsid w:val="00022952"/>
    <w:rsid w:val="000229A4"/>
    <w:rsid w:val="00022AE9"/>
    <w:rsid w:val="00022CCB"/>
    <w:rsid w:val="000230C2"/>
    <w:rsid w:val="0002336F"/>
    <w:rsid w:val="00023E25"/>
    <w:rsid w:val="00024396"/>
    <w:rsid w:val="0002476D"/>
    <w:rsid w:val="00025265"/>
    <w:rsid w:val="00027785"/>
    <w:rsid w:val="00030FB4"/>
    <w:rsid w:val="00031597"/>
    <w:rsid w:val="00031C63"/>
    <w:rsid w:val="00031F87"/>
    <w:rsid w:val="00032555"/>
    <w:rsid w:val="00032F21"/>
    <w:rsid w:val="00033300"/>
    <w:rsid w:val="000357A8"/>
    <w:rsid w:val="00035DEE"/>
    <w:rsid w:val="00035FF0"/>
    <w:rsid w:val="000370C8"/>
    <w:rsid w:val="00037835"/>
    <w:rsid w:val="00037E7F"/>
    <w:rsid w:val="000414CB"/>
    <w:rsid w:val="00041844"/>
    <w:rsid w:val="00041C01"/>
    <w:rsid w:val="0004257C"/>
    <w:rsid w:val="00042A2F"/>
    <w:rsid w:val="00042C4E"/>
    <w:rsid w:val="000437BD"/>
    <w:rsid w:val="000440A5"/>
    <w:rsid w:val="00045A11"/>
    <w:rsid w:val="0004677D"/>
    <w:rsid w:val="0004699B"/>
    <w:rsid w:val="000473D2"/>
    <w:rsid w:val="000504BC"/>
    <w:rsid w:val="00050B43"/>
    <w:rsid w:val="0005153B"/>
    <w:rsid w:val="00052511"/>
    <w:rsid w:val="000527DF"/>
    <w:rsid w:val="000529B7"/>
    <w:rsid w:val="00052C25"/>
    <w:rsid w:val="000534AE"/>
    <w:rsid w:val="00053B09"/>
    <w:rsid w:val="00053F29"/>
    <w:rsid w:val="00053F94"/>
    <w:rsid w:val="000545D2"/>
    <w:rsid w:val="000548E7"/>
    <w:rsid w:val="0005513F"/>
    <w:rsid w:val="0005797B"/>
    <w:rsid w:val="000600D5"/>
    <w:rsid w:val="00060BB4"/>
    <w:rsid w:val="00060E57"/>
    <w:rsid w:val="000611BA"/>
    <w:rsid w:val="00062F0B"/>
    <w:rsid w:val="00063DEC"/>
    <w:rsid w:val="00063E1E"/>
    <w:rsid w:val="0006503E"/>
    <w:rsid w:val="00066A72"/>
    <w:rsid w:val="000715E7"/>
    <w:rsid w:val="00071A39"/>
    <w:rsid w:val="000739C6"/>
    <w:rsid w:val="00073F6C"/>
    <w:rsid w:val="0007411B"/>
    <w:rsid w:val="00074EC4"/>
    <w:rsid w:val="00075026"/>
    <w:rsid w:val="00075720"/>
    <w:rsid w:val="00076FF4"/>
    <w:rsid w:val="0007739A"/>
    <w:rsid w:val="000777E2"/>
    <w:rsid w:val="0007792A"/>
    <w:rsid w:val="00077E9C"/>
    <w:rsid w:val="00077EAB"/>
    <w:rsid w:val="00080432"/>
    <w:rsid w:val="000805D7"/>
    <w:rsid w:val="000807DE"/>
    <w:rsid w:val="00081B1D"/>
    <w:rsid w:val="00082EF6"/>
    <w:rsid w:val="000839AE"/>
    <w:rsid w:val="00083BE7"/>
    <w:rsid w:val="00084391"/>
    <w:rsid w:val="000848C5"/>
    <w:rsid w:val="00084907"/>
    <w:rsid w:val="00084BA1"/>
    <w:rsid w:val="00084E46"/>
    <w:rsid w:val="00084F14"/>
    <w:rsid w:val="00084F21"/>
    <w:rsid w:val="00085658"/>
    <w:rsid w:val="00085C00"/>
    <w:rsid w:val="00085D9E"/>
    <w:rsid w:val="00086405"/>
    <w:rsid w:val="000873E7"/>
    <w:rsid w:val="000904A9"/>
    <w:rsid w:val="00091B6E"/>
    <w:rsid w:val="00092E03"/>
    <w:rsid w:val="00093E74"/>
    <w:rsid w:val="000940D4"/>
    <w:rsid w:val="000942AA"/>
    <w:rsid w:val="000949CC"/>
    <w:rsid w:val="000952CE"/>
    <w:rsid w:val="0009617D"/>
    <w:rsid w:val="00097269"/>
    <w:rsid w:val="0009778F"/>
    <w:rsid w:val="000A007E"/>
    <w:rsid w:val="000A0E49"/>
    <w:rsid w:val="000A15A9"/>
    <w:rsid w:val="000A233B"/>
    <w:rsid w:val="000A28F7"/>
    <w:rsid w:val="000A2F2F"/>
    <w:rsid w:val="000A3170"/>
    <w:rsid w:val="000A3A46"/>
    <w:rsid w:val="000A3C04"/>
    <w:rsid w:val="000A3EF0"/>
    <w:rsid w:val="000A4096"/>
    <w:rsid w:val="000A411E"/>
    <w:rsid w:val="000A4721"/>
    <w:rsid w:val="000A4F6F"/>
    <w:rsid w:val="000A599E"/>
    <w:rsid w:val="000A7298"/>
    <w:rsid w:val="000B03BB"/>
    <w:rsid w:val="000B083F"/>
    <w:rsid w:val="000B0CB6"/>
    <w:rsid w:val="000B0D20"/>
    <w:rsid w:val="000B0E6A"/>
    <w:rsid w:val="000B3BFB"/>
    <w:rsid w:val="000B4059"/>
    <w:rsid w:val="000B609D"/>
    <w:rsid w:val="000B6382"/>
    <w:rsid w:val="000C0A2E"/>
    <w:rsid w:val="000C0C57"/>
    <w:rsid w:val="000C23C8"/>
    <w:rsid w:val="000C3AFA"/>
    <w:rsid w:val="000C503A"/>
    <w:rsid w:val="000C7444"/>
    <w:rsid w:val="000D0027"/>
    <w:rsid w:val="000D0C76"/>
    <w:rsid w:val="000D196D"/>
    <w:rsid w:val="000D3141"/>
    <w:rsid w:val="000D3DCA"/>
    <w:rsid w:val="000D439A"/>
    <w:rsid w:val="000D516A"/>
    <w:rsid w:val="000D523C"/>
    <w:rsid w:val="000D6652"/>
    <w:rsid w:val="000D7799"/>
    <w:rsid w:val="000D794D"/>
    <w:rsid w:val="000E1C43"/>
    <w:rsid w:val="000E2204"/>
    <w:rsid w:val="000E2380"/>
    <w:rsid w:val="000E23F3"/>
    <w:rsid w:val="000E2972"/>
    <w:rsid w:val="000E2E51"/>
    <w:rsid w:val="000E3445"/>
    <w:rsid w:val="000E358A"/>
    <w:rsid w:val="000E4161"/>
    <w:rsid w:val="000E51DF"/>
    <w:rsid w:val="000E5F96"/>
    <w:rsid w:val="000E6248"/>
    <w:rsid w:val="000E6250"/>
    <w:rsid w:val="000E6398"/>
    <w:rsid w:val="000E730B"/>
    <w:rsid w:val="000E7E5C"/>
    <w:rsid w:val="000E7F6F"/>
    <w:rsid w:val="000F0785"/>
    <w:rsid w:val="000F178A"/>
    <w:rsid w:val="000F17B5"/>
    <w:rsid w:val="000F1CF3"/>
    <w:rsid w:val="000F2645"/>
    <w:rsid w:val="000F29E2"/>
    <w:rsid w:val="000F2D37"/>
    <w:rsid w:val="000F3B87"/>
    <w:rsid w:val="000F45D1"/>
    <w:rsid w:val="000F46D9"/>
    <w:rsid w:val="000F5437"/>
    <w:rsid w:val="000F5B12"/>
    <w:rsid w:val="000F5C61"/>
    <w:rsid w:val="000F6F29"/>
    <w:rsid w:val="000F7AC9"/>
    <w:rsid w:val="0010034D"/>
    <w:rsid w:val="00101438"/>
    <w:rsid w:val="001015AC"/>
    <w:rsid w:val="00101E38"/>
    <w:rsid w:val="001025DC"/>
    <w:rsid w:val="001027D1"/>
    <w:rsid w:val="00102C5F"/>
    <w:rsid w:val="0010302F"/>
    <w:rsid w:val="00103178"/>
    <w:rsid w:val="00103829"/>
    <w:rsid w:val="00103E58"/>
    <w:rsid w:val="00104565"/>
    <w:rsid w:val="00104B9E"/>
    <w:rsid w:val="0010621D"/>
    <w:rsid w:val="00106229"/>
    <w:rsid w:val="00106430"/>
    <w:rsid w:val="00106F89"/>
    <w:rsid w:val="001072EE"/>
    <w:rsid w:val="00107DF1"/>
    <w:rsid w:val="00110173"/>
    <w:rsid w:val="001108B3"/>
    <w:rsid w:val="00110F32"/>
    <w:rsid w:val="0011218F"/>
    <w:rsid w:val="001124B9"/>
    <w:rsid w:val="00112563"/>
    <w:rsid w:val="00112935"/>
    <w:rsid w:val="00112FB6"/>
    <w:rsid w:val="00115C73"/>
    <w:rsid w:val="00116399"/>
    <w:rsid w:val="00116A99"/>
    <w:rsid w:val="00117F7C"/>
    <w:rsid w:val="00120846"/>
    <w:rsid w:val="00120B7F"/>
    <w:rsid w:val="00120F60"/>
    <w:rsid w:val="00121F74"/>
    <w:rsid w:val="00121FD4"/>
    <w:rsid w:val="00122A93"/>
    <w:rsid w:val="00122B1B"/>
    <w:rsid w:val="00123AD3"/>
    <w:rsid w:val="00123EB7"/>
    <w:rsid w:val="0012440F"/>
    <w:rsid w:val="0012561C"/>
    <w:rsid w:val="001260C4"/>
    <w:rsid w:val="001268E9"/>
    <w:rsid w:val="00127EBF"/>
    <w:rsid w:val="00130C65"/>
    <w:rsid w:val="00130D99"/>
    <w:rsid w:val="001328AB"/>
    <w:rsid w:val="001334C8"/>
    <w:rsid w:val="00133812"/>
    <w:rsid w:val="001342A0"/>
    <w:rsid w:val="00135946"/>
    <w:rsid w:val="00136DBF"/>
    <w:rsid w:val="00136F22"/>
    <w:rsid w:val="00137340"/>
    <w:rsid w:val="001404A2"/>
    <w:rsid w:val="001406C1"/>
    <w:rsid w:val="00140B43"/>
    <w:rsid w:val="00140C71"/>
    <w:rsid w:val="001413F6"/>
    <w:rsid w:val="001417D1"/>
    <w:rsid w:val="00141C4A"/>
    <w:rsid w:val="0014217A"/>
    <w:rsid w:val="00142B85"/>
    <w:rsid w:val="00142D24"/>
    <w:rsid w:val="0014547E"/>
    <w:rsid w:val="00147752"/>
    <w:rsid w:val="00147924"/>
    <w:rsid w:val="00147EDC"/>
    <w:rsid w:val="0015182D"/>
    <w:rsid w:val="0015200C"/>
    <w:rsid w:val="00153A8B"/>
    <w:rsid w:val="00153BA0"/>
    <w:rsid w:val="00153C97"/>
    <w:rsid w:val="0015454B"/>
    <w:rsid w:val="00155FE4"/>
    <w:rsid w:val="001563F1"/>
    <w:rsid w:val="001566ED"/>
    <w:rsid w:val="00160015"/>
    <w:rsid w:val="00160410"/>
    <w:rsid w:val="00160528"/>
    <w:rsid w:val="00160909"/>
    <w:rsid w:val="00160F0F"/>
    <w:rsid w:val="00160FDD"/>
    <w:rsid w:val="00162CD6"/>
    <w:rsid w:val="00162EEB"/>
    <w:rsid w:val="00163801"/>
    <w:rsid w:val="001638A8"/>
    <w:rsid w:val="00163AC3"/>
    <w:rsid w:val="00163F0A"/>
    <w:rsid w:val="00163F65"/>
    <w:rsid w:val="00164819"/>
    <w:rsid w:val="00166686"/>
    <w:rsid w:val="00166A0A"/>
    <w:rsid w:val="00166D55"/>
    <w:rsid w:val="001671B0"/>
    <w:rsid w:val="001679BE"/>
    <w:rsid w:val="00170819"/>
    <w:rsid w:val="00171542"/>
    <w:rsid w:val="00171599"/>
    <w:rsid w:val="001718E6"/>
    <w:rsid w:val="00171C05"/>
    <w:rsid w:val="001723CD"/>
    <w:rsid w:val="00172C2C"/>
    <w:rsid w:val="00173241"/>
    <w:rsid w:val="0017353D"/>
    <w:rsid w:val="001738D3"/>
    <w:rsid w:val="00173BFD"/>
    <w:rsid w:val="00175E28"/>
    <w:rsid w:val="00176278"/>
    <w:rsid w:val="00176E60"/>
    <w:rsid w:val="00176E86"/>
    <w:rsid w:val="00176FCD"/>
    <w:rsid w:val="00177D61"/>
    <w:rsid w:val="0018051C"/>
    <w:rsid w:val="001805DC"/>
    <w:rsid w:val="001806BF"/>
    <w:rsid w:val="00183BE4"/>
    <w:rsid w:val="001840EE"/>
    <w:rsid w:val="001844DD"/>
    <w:rsid w:val="001847F5"/>
    <w:rsid w:val="00184E17"/>
    <w:rsid w:val="001866CF"/>
    <w:rsid w:val="0018670F"/>
    <w:rsid w:val="00186DEE"/>
    <w:rsid w:val="001903D7"/>
    <w:rsid w:val="00191AA9"/>
    <w:rsid w:val="0019437B"/>
    <w:rsid w:val="001944C4"/>
    <w:rsid w:val="001951BB"/>
    <w:rsid w:val="001962C5"/>
    <w:rsid w:val="00197DDF"/>
    <w:rsid w:val="001A165E"/>
    <w:rsid w:val="001A1E7D"/>
    <w:rsid w:val="001A29C0"/>
    <w:rsid w:val="001A2A45"/>
    <w:rsid w:val="001A3D78"/>
    <w:rsid w:val="001A4F9E"/>
    <w:rsid w:val="001A5ABA"/>
    <w:rsid w:val="001A6568"/>
    <w:rsid w:val="001A694C"/>
    <w:rsid w:val="001A75E1"/>
    <w:rsid w:val="001B05FD"/>
    <w:rsid w:val="001B0B49"/>
    <w:rsid w:val="001B1C8B"/>
    <w:rsid w:val="001B1CD4"/>
    <w:rsid w:val="001B2405"/>
    <w:rsid w:val="001B2611"/>
    <w:rsid w:val="001B2FF4"/>
    <w:rsid w:val="001B3FD8"/>
    <w:rsid w:val="001B44E9"/>
    <w:rsid w:val="001B45F4"/>
    <w:rsid w:val="001B4A5B"/>
    <w:rsid w:val="001B5190"/>
    <w:rsid w:val="001B5F49"/>
    <w:rsid w:val="001B68DB"/>
    <w:rsid w:val="001B79EB"/>
    <w:rsid w:val="001C0E1F"/>
    <w:rsid w:val="001C208D"/>
    <w:rsid w:val="001C2697"/>
    <w:rsid w:val="001C2781"/>
    <w:rsid w:val="001C2B46"/>
    <w:rsid w:val="001C2EB4"/>
    <w:rsid w:val="001C5129"/>
    <w:rsid w:val="001C5F23"/>
    <w:rsid w:val="001C613E"/>
    <w:rsid w:val="001C67B7"/>
    <w:rsid w:val="001C6CB0"/>
    <w:rsid w:val="001C6D75"/>
    <w:rsid w:val="001C716E"/>
    <w:rsid w:val="001C74AE"/>
    <w:rsid w:val="001D063A"/>
    <w:rsid w:val="001D16C8"/>
    <w:rsid w:val="001D2E9D"/>
    <w:rsid w:val="001D4175"/>
    <w:rsid w:val="001D587C"/>
    <w:rsid w:val="001D5907"/>
    <w:rsid w:val="001D66FF"/>
    <w:rsid w:val="001D698C"/>
    <w:rsid w:val="001E0AA3"/>
    <w:rsid w:val="001E0E0C"/>
    <w:rsid w:val="001E2E38"/>
    <w:rsid w:val="001E3061"/>
    <w:rsid w:val="001E39C5"/>
    <w:rsid w:val="001E47A7"/>
    <w:rsid w:val="001E4B41"/>
    <w:rsid w:val="001E5726"/>
    <w:rsid w:val="001E5DD0"/>
    <w:rsid w:val="001E6440"/>
    <w:rsid w:val="001F0556"/>
    <w:rsid w:val="001F06E3"/>
    <w:rsid w:val="001F0A0E"/>
    <w:rsid w:val="001F214F"/>
    <w:rsid w:val="001F26F3"/>
    <w:rsid w:val="001F34AA"/>
    <w:rsid w:val="001F48BC"/>
    <w:rsid w:val="001F5438"/>
    <w:rsid w:val="001F5A73"/>
    <w:rsid w:val="001F7CD2"/>
    <w:rsid w:val="001F7E52"/>
    <w:rsid w:val="001F7EDB"/>
    <w:rsid w:val="00202923"/>
    <w:rsid w:val="0020383A"/>
    <w:rsid w:val="00204541"/>
    <w:rsid w:val="00204963"/>
    <w:rsid w:val="00205E39"/>
    <w:rsid w:val="0020751E"/>
    <w:rsid w:val="00207E60"/>
    <w:rsid w:val="00207F4F"/>
    <w:rsid w:val="002109F6"/>
    <w:rsid w:val="00210D7D"/>
    <w:rsid w:val="00211304"/>
    <w:rsid w:val="0021133F"/>
    <w:rsid w:val="00212055"/>
    <w:rsid w:val="00212061"/>
    <w:rsid w:val="00212B0D"/>
    <w:rsid w:val="002145A0"/>
    <w:rsid w:val="00214AF9"/>
    <w:rsid w:val="00214F3C"/>
    <w:rsid w:val="00215D5C"/>
    <w:rsid w:val="00216A2C"/>
    <w:rsid w:val="00216FFC"/>
    <w:rsid w:val="002204D8"/>
    <w:rsid w:val="00220D5A"/>
    <w:rsid w:val="002212B5"/>
    <w:rsid w:val="0022136A"/>
    <w:rsid w:val="00221B9A"/>
    <w:rsid w:val="00221F09"/>
    <w:rsid w:val="0022290C"/>
    <w:rsid w:val="00223B6D"/>
    <w:rsid w:val="00225684"/>
    <w:rsid w:val="002264DF"/>
    <w:rsid w:val="00230862"/>
    <w:rsid w:val="00230D72"/>
    <w:rsid w:val="00230E08"/>
    <w:rsid w:val="00230E94"/>
    <w:rsid w:val="002319ED"/>
    <w:rsid w:val="00232807"/>
    <w:rsid w:val="00232FF5"/>
    <w:rsid w:val="00233A7B"/>
    <w:rsid w:val="00233A99"/>
    <w:rsid w:val="002353BE"/>
    <w:rsid w:val="00236875"/>
    <w:rsid w:val="00236EB9"/>
    <w:rsid w:val="002375E6"/>
    <w:rsid w:val="00237A51"/>
    <w:rsid w:val="00240058"/>
    <w:rsid w:val="002401C9"/>
    <w:rsid w:val="002403A3"/>
    <w:rsid w:val="0024178A"/>
    <w:rsid w:val="002417A2"/>
    <w:rsid w:val="00242278"/>
    <w:rsid w:val="00242FCE"/>
    <w:rsid w:val="0024308D"/>
    <w:rsid w:val="0024313E"/>
    <w:rsid w:val="002432E1"/>
    <w:rsid w:val="0024384F"/>
    <w:rsid w:val="0024453F"/>
    <w:rsid w:val="0024529C"/>
    <w:rsid w:val="00245839"/>
    <w:rsid w:val="00246173"/>
    <w:rsid w:val="00246687"/>
    <w:rsid w:val="00247644"/>
    <w:rsid w:val="00247E5F"/>
    <w:rsid w:val="002510D3"/>
    <w:rsid w:val="00252622"/>
    <w:rsid w:val="002537B6"/>
    <w:rsid w:val="0025496A"/>
    <w:rsid w:val="00255044"/>
    <w:rsid w:val="002557B3"/>
    <w:rsid w:val="00256B9F"/>
    <w:rsid w:val="00260068"/>
    <w:rsid w:val="00260EEB"/>
    <w:rsid w:val="0026229D"/>
    <w:rsid w:val="00262BBE"/>
    <w:rsid w:val="0026364D"/>
    <w:rsid w:val="00263E22"/>
    <w:rsid w:val="002648C9"/>
    <w:rsid w:val="00264FDE"/>
    <w:rsid w:val="00265250"/>
    <w:rsid w:val="002652AA"/>
    <w:rsid w:val="002659B0"/>
    <w:rsid w:val="00266580"/>
    <w:rsid w:val="00266A33"/>
    <w:rsid w:val="0026701F"/>
    <w:rsid w:val="0026715B"/>
    <w:rsid w:val="002672E2"/>
    <w:rsid w:val="002679F7"/>
    <w:rsid w:val="00267C41"/>
    <w:rsid w:val="00267FA4"/>
    <w:rsid w:val="002700E2"/>
    <w:rsid w:val="00270CA3"/>
    <w:rsid w:val="00271140"/>
    <w:rsid w:val="0027292D"/>
    <w:rsid w:val="00272944"/>
    <w:rsid w:val="00272AAD"/>
    <w:rsid w:val="00272BC8"/>
    <w:rsid w:val="00273025"/>
    <w:rsid w:val="00273BBB"/>
    <w:rsid w:val="00273CC3"/>
    <w:rsid w:val="00274D45"/>
    <w:rsid w:val="0027501A"/>
    <w:rsid w:val="00275E2A"/>
    <w:rsid w:val="00280380"/>
    <w:rsid w:val="002808E6"/>
    <w:rsid w:val="00280DA0"/>
    <w:rsid w:val="00280F76"/>
    <w:rsid w:val="0028242F"/>
    <w:rsid w:val="002829E7"/>
    <w:rsid w:val="00283534"/>
    <w:rsid w:val="00283D32"/>
    <w:rsid w:val="0028433D"/>
    <w:rsid w:val="00285488"/>
    <w:rsid w:val="002856DE"/>
    <w:rsid w:val="00285E91"/>
    <w:rsid w:val="00286584"/>
    <w:rsid w:val="00286782"/>
    <w:rsid w:val="00286AE0"/>
    <w:rsid w:val="00287285"/>
    <w:rsid w:val="002906B1"/>
    <w:rsid w:val="002916DC"/>
    <w:rsid w:val="00291FA1"/>
    <w:rsid w:val="002921B5"/>
    <w:rsid w:val="00292433"/>
    <w:rsid w:val="00292CAA"/>
    <w:rsid w:val="002934F6"/>
    <w:rsid w:val="00294ECC"/>
    <w:rsid w:val="00295C68"/>
    <w:rsid w:val="00296189"/>
    <w:rsid w:val="00296DFF"/>
    <w:rsid w:val="00297442"/>
    <w:rsid w:val="002974C8"/>
    <w:rsid w:val="002A0959"/>
    <w:rsid w:val="002A10F5"/>
    <w:rsid w:val="002A23D0"/>
    <w:rsid w:val="002A3110"/>
    <w:rsid w:val="002A36C1"/>
    <w:rsid w:val="002A42B6"/>
    <w:rsid w:val="002A470C"/>
    <w:rsid w:val="002A5516"/>
    <w:rsid w:val="002A5DEA"/>
    <w:rsid w:val="002A6776"/>
    <w:rsid w:val="002A748A"/>
    <w:rsid w:val="002A7556"/>
    <w:rsid w:val="002A7827"/>
    <w:rsid w:val="002B0613"/>
    <w:rsid w:val="002B0F31"/>
    <w:rsid w:val="002B159F"/>
    <w:rsid w:val="002B2CAC"/>
    <w:rsid w:val="002B33B6"/>
    <w:rsid w:val="002B3C27"/>
    <w:rsid w:val="002B4610"/>
    <w:rsid w:val="002B4BE8"/>
    <w:rsid w:val="002B4FA3"/>
    <w:rsid w:val="002B5729"/>
    <w:rsid w:val="002B61E8"/>
    <w:rsid w:val="002B6265"/>
    <w:rsid w:val="002B6501"/>
    <w:rsid w:val="002B682B"/>
    <w:rsid w:val="002B749A"/>
    <w:rsid w:val="002C0C98"/>
    <w:rsid w:val="002C136A"/>
    <w:rsid w:val="002C196A"/>
    <w:rsid w:val="002C2454"/>
    <w:rsid w:val="002C2E29"/>
    <w:rsid w:val="002C4205"/>
    <w:rsid w:val="002C4681"/>
    <w:rsid w:val="002C53A5"/>
    <w:rsid w:val="002C55EF"/>
    <w:rsid w:val="002C5F3A"/>
    <w:rsid w:val="002C76B3"/>
    <w:rsid w:val="002C7798"/>
    <w:rsid w:val="002C7CDB"/>
    <w:rsid w:val="002D001D"/>
    <w:rsid w:val="002D03CB"/>
    <w:rsid w:val="002D0C6E"/>
    <w:rsid w:val="002D0D38"/>
    <w:rsid w:val="002D14D4"/>
    <w:rsid w:val="002D18F1"/>
    <w:rsid w:val="002D2D8B"/>
    <w:rsid w:val="002D3AFB"/>
    <w:rsid w:val="002D430D"/>
    <w:rsid w:val="002D4FCF"/>
    <w:rsid w:val="002D55E5"/>
    <w:rsid w:val="002D5A7C"/>
    <w:rsid w:val="002D5EA1"/>
    <w:rsid w:val="002D6146"/>
    <w:rsid w:val="002D67F4"/>
    <w:rsid w:val="002D6A4B"/>
    <w:rsid w:val="002D74BE"/>
    <w:rsid w:val="002E0F6E"/>
    <w:rsid w:val="002E1F05"/>
    <w:rsid w:val="002E243B"/>
    <w:rsid w:val="002E283E"/>
    <w:rsid w:val="002E3511"/>
    <w:rsid w:val="002E3E5E"/>
    <w:rsid w:val="002E5621"/>
    <w:rsid w:val="002E5D6F"/>
    <w:rsid w:val="002E5FA9"/>
    <w:rsid w:val="002E622E"/>
    <w:rsid w:val="002E6542"/>
    <w:rsid w:val="002E7EA2"/>
    <w:rsid w:val="002F0A20"/>
    <w:rsid w:val="002F0C85"/>
    <w:rsid w:val="002F0DFC"/>
    <w:rsid w:val="002F1139"/>
    <w:rsid w:val="002F1441"/>
    <w:rsid w:val="002F1564"/>
    <w:rsid w:val="002F1E35"/>
    <w:rsid w:val="002F2AF8"/>
    <w:rsid w:val="002F3079"/>
    <w:rsid w:val="002F397F"/>
    <w:rsid w:val="002F4D78"/>
    <w:rsid w:val="002F4FBD"/>
    <w:rsid w:val="002F5A0F"/>
    <w:rsid w:val="002F5AB8"/>
    <w:rsid w:val="002F5D55"/>
    <w:rsid w:val="002F5F17"/>
    <w:rsid w:val="002F699C"/>
    <w:rsid w:val="002F6A40"/>
    <w:rsid w:val="002F6A9B"/>
    <w:rsid w:val="002F7E17"/>
    <w:rsid w:val="0030068C"/>
    <w:rsid w:val="00300F67"/>
    <w:rsid w:val="00302216"/>
    <w:rsid w:val="003024DA"/>
    <w:rsid w:val="003026D4"/>
    <w:rsid w:val="00304C4D"/>
    <w:rsid w:val="00304EB2"/>
    <w:rsid w:val="00306121"/>
    <w:rsid w:val="00306C36"/>
    <w:rsid w:val="00307B27"/>
    <w:rsid w:val="00307D08"/>
    <w:rsid w:val="00310E98"/>
    <w:rsid w:val="00310EA1"/>
    <w:rsid w:val="00311687"/>
    <w:rsid w:val="00312898"/>
    <w:rsid w:val="003128D2"/>
    <w:rsid w:val="00314C76"/>
    <w:rsid w:val="00315077"/>
    <w:rsid w:val="003154D3"/>
    <w:rsid w:val="003155AA"/>
    <w:rsid w:val="00315E6C"/>
    <w:rsid w:val="00317032"/>
    <w:rsid w:val="003175D3"/>
    <w:rsid w:val="00317C0B"/>
    <w:rsid w:val="003206AE"/>
    <w:rsid w:val="00320E99"/>
    <w:rsid w:val="00321119"/>
    <w:rsid w:val="00321D24"/>
    <w:rsid w:val="00323009"/>
    <w:rsid w:val="00323CE6"/>
    <w:rsid w:val="00324548"/>
    <w:rsid w:val="00324A67"/>
    <w:rsid w:val="00324F9B"/>
    <w:rsid w:val="0032522A"/>
    <w:rsid w:val="003257F5"/>
    <w:rsid w:val="003260DA"/>
    <w:rsid w:val="00326656"/>
    <w:rsid w:val="0032679B"/>
    <w:rsid w:val="00326DD1"/>
    <w:rsid w:val="00327C2C"/>
    <w:rsid w:val="00332137"/>
    <w:rsid w:val="0033343F"/>
    <w:rsid w:val="00333832"/>
    <w:rsid w:val="00334F64"/>
    <w:rsid w:val="003359AE"/>
    <w:rsid w:val="00336ABF"/>
    <w:rsid w:val="00336ED5"/>
    <w:rsid w:val="00337466"/>
    <w:rsid w:val="00337640"/>
    <w:rsid w:val="00337AAA"/>
    <w:rsid w:val="00337C52"/>
    <w:rsid w:val="00340D9B"/>
    <w:rsid w:val="00340EDC"/>
    <w:rsid w:val="00345316"/>
    <w:rsid w:val="003454F6"/>
    <w:rsid w:val="0034562F"/>
    <w:rsid w:val="003470A2"/>
    <w:rsid w:val="0034745C"/>
    <w:rsid w:val="003503C0"/>
    <w:rsid w:val="003504D6"/>
    <w:rsid w:val="003504E5"/>
    <w:rsid w:val="00350E40"/>
    <w:rsid w:val="003512F1"/>
    <w:rsid w:val="00351530"/>
    <w:rsid w:val="0035194F"/>
    <w:rsid w:val="00352101"/>
    <w:rsid w:val="00352693"/>
    <w:rsid w:val="0035273F"/>
    <w:rsid w:val="00353810"/>
    <w:rsid w:val="00353D8E"/>
    <w:rsid w:val="00353DC7"/>
    <w:rsid w:val="0035511C"/>
    <w:rsid w:val="00356F49"/>
    <w:rsid w:val="003572C2"/>
    <w:rsid w:val="00357BEC"/>
    <w:rsid w:val="00357EB3"/>
    <w:rsid w:val="00360349"/>
    <w:rsid w:val="003605FC"/>
    <w:rsid w:val="00361C47"/>
    <w:rsid w:val="00362B26"/>
    <w:rsid w:val="00362CD1"/>
    <w:rsid w:val="00362D3B"/>
    <w:rsid w:val="0036360F"/>
    <w:rsid w:val="00363ECB"/>
    <w:rsid w:val="003647E4"/>
    <w:rsid w:val="00367337"/>
    <w:rsid w:val="00367375"/>
    <w:rsid w:val="00367C4B"/>
    <w:rsid w:val="003705BB"/>
    <w:rsid w:val="00370A01"/>
    <w:rsid w:val="0037113E"/>
    <w:rsid w:val="003716EB"/>
    <w:rsid w:val="00372057"/>
    <w:rsid w:val="00373180"/>
    <w:rsid w:val="0037454A"/>
    <w:rsid w:val="003749F2"/>
    <w:rsid w:val="00374E89"/>
    <w:rsid w:val="00376575"/>
    <w:rsid w:val="00376F3E"/>
    <w:rsid w:val="00377DDF"/>
    <w:rsid w:val="00380D6E"/>
    <w:rsid w:val="00381499"/>
    <w:rsid w:val="0038245D"/>
    <w:rsid w:val="00382C8E"/>
    <w:rsid w:val="00382DF6"/>
    <w:rsid w:val="00383525"/>
    <w:rsid w:val="00383D78"/>
    <w:rsid w:val="003845B6"/>
    <w:rsid w:val="00385A5D"/>
    <w:rsid w:val="0038773D"/>
    <w:rsid w:val="00390121"/>
    <w:rsid w:val="003908AE"/>
    <w:rsid w:val="003918AB"/>
    <w:rsid w:val="00391DD6"/>
    <w:rsid w:val="00391EAD"/>
    <w:rsid w:val="0039230B"/>
    <w:rsid w:val="003927AE"/>
    <w:rsid w:val="0039370D"/>
    <w:rsid w:val="00393A1B"/>
    <w:rsid w:val="00394CC0"/>
    <w:rsid w:val="0039714C"/>
    <w:rsid w:val="003979A1"/>
    <w:rsid w:val="003979B3"/>
    <w:rsid w:val="003A0B10"/>
    <w:rsid w:val="003A1036"/>
    <w:rsid w:val="003A1EBA"/>
    <w:rsid w:val="003A32A8"/>
    <w:rsid w:val="003A3682"/>
    <w:rsid w:val="003A3D3C"/>
    <w:rsid w:val="003A4C0B"/>
    <w:rsid w:val="003A4F38"/>
    <w:rsid w:val="003A5640"/>
    <w:rsid w:val="003A56A8"/>
    <w:rsid w:val="003A5A90"/>
    <w:rsid w:val="003A62F1"/>
    <w:rsid w:val="003A73F5"/>
    <w:rsid w:val="003A7856"/>
    <w:rsid w:val="003A79F8"/>
    <w:rsid w:val="003A7FAB"/>
    <w:rsid w:val="003B0CA0"/>
    <w:rsid w:val="003B2372"/>
    <w:rsid w:val="003B3155"/>
    <w:rsid w:val="003B3945"/>
    <w:rsid w:val="003B55FA"/>
    <w:rsid w:val="003B5A3C"/>
    <w:rsid w:val="003B5C19"/>
    <w:rsid w:val="003B6429"/>
    <w:rsid w:val="003C0271"/>
    <w:rsid w:val="003C0FE2"/>
    <w:rsid w:val="003C2627"/>
    <w:rsid w:val="003C3016"/>
    <w:rsid w:val="003C3999"/>
    <w:rsid w:val="003C3CED"/>
    <w:rsid w:val="003C3D82"/>
    <w:rsid w:val="003C3FAA"/>
    <w:rsid w:val="003C4099"/>
    <w:rsid w:val="003C4579"/>
    <w:rsid w:val="003C46B3"/>
    <w:rsid w:val="003C5476"/>
    <w:rsid w:val="003C5901"/>
    <w:rsid w:val="003C5DF5"/>
    <w:rsid w:val="003C7065"/>
    <w:rsid w:val="003C7513"/>
    <w:rsid w:val="003C757D"/>
    <w:rsid w:val="003C7963"/>
    <w:rsid w:val="003C7E5E"/>
    <w:rsid w:val="003D0447"/>
    <w:rsid w:val="003D0F04"/>
    <w:rsid w:val="003D1C41"/>
    <w:rsid w:val="003D25CF"/>
    <w:rsid w:val="003D2842"/>
    <w:rsid w:val="003D36EE"/>
    <w:rsid w:val="003D5695"/>
    <w:rsid w:val="003D599D"/>
    <w:rsid w:val="003D5DAE"/>
    <w:rsid w:val="003D7551"/>
    <w:rsid w:val="003E11D4"/>
    <w:rsid w:val="003E12B1"/>
    <w:rsid w:val="003E2A0E"/>
    <w:rsid w:val="003E38F9"/>
    <w:rsid w:val="003E3C83"/>
    <w:rsid w:val="003E3F12"/>
    <w:rsid w:val="003E58FC"/>
    <w:rsid w:val="003E64BA"/>
    <w:rsid w:val="003F1513"/>
    <w:rsid w:val="003F16FF"/>
    <w:rsid w:val="003F1C86"/>
    <w:rsid w:val="003F2249"/>
    <w:rsid w:val="003F2544"/>
    <w:rsid w:val="003F29E9"/>
    <w:rsid w:val="003F2B17"/>
    <w:rsid w:val="003F2CD3"/>
    <w:rsid w:val="003F3B43"/>
    <w:rsid w:val="003F3C6D"/>
    <w:rsid w:val="003F3D7E"/>
    <w:rsid w:val="003F49E5"/>
    <w:rsid w:val="003F4D5C"/>
    <w:rsid w:val="003F509C"/>
    <w:rsid w:val="003F53F4"/>
    <w:rsid w:val="003F60A1"/>
    <w:rsid w:val="003F612C"/>
    <w:rsid w:val="003F64B4"/>
    <w:rsid w:val="003F78C1"/>
    <w:rsid w:val="003F7CD0"/>
    <w:rsid w:val="0040013F"/>
    <w:rsid w:val="0040073E"/>
    <w:rsid w:val="00400E5B"/>
    <w:rsid w:val="00400E9A"/>
    <w:rsid w:val="00401223"/>
    <w:rsid w:val="00401EDE"/>
    <w:rsid w:val="00401F95"/>
    <w:rsid w:val="00401F96"/>
    <w:rsid w:val="004028E8"/>
    <w:rsid w:val="00405904"/>
    <w:rsid w:val="0040693C"/>
    <w:rsid w:val="00406FF5"/>
    <w:rsid w:val="00407006"/>
    <w:rsid w:val="00407C0D"/>
    <w:rsid w:val="00410B88"/>
    <w:rsid w:val="0041144A"/>
    <w:rsid w:val="00411460"/>
    <w:rsid w:val="00411975"/>
    <w:rsid w:val="00413119"/>
    <w:rsid w:val="004136E0"/>
    <w:rsid w:val="00413C27"/>
    <w:rsid w:val="00413DD7"/>
    <w:rsid w:val="00415040"/>
    <w:rsid w:val="004151FE"/>
    <w:rsid w:val="00415389"/>
    <w:rsid w:val="00415583"/>
    <w:rsid w:val="00415FC5"/>
    <w:rsid w:val="0041618A"/>
    <w:rsid w:val="00417161"/>
    <w:rsid w:val="0041754E"/>
    <w:rsid w:val="00420382"/>
    <w:rsid w:val="0042092C"/>
    <w:rsid w:val="00421013"/>
    <w:rsid w:val="00421E17"/>
    <w:rsid w:val="00421EF7"/>
    <w:rsid w:val="00422621"/>
    <w:rsid w:val="00422D94"/>
    <w:rsid w:val="00422E6A"/>
    <w:rsid w:val="00422F94"/>
    <w:rsid w:val="00423081"/>
    <w:rsid w:val="00424041"/>
    <w:rsid w:val="00424114"/>
    <w:rsid w:val="0042621E"/>
    <w:rsid w:val="0042630A"/>
    <w:rsid w:val="0042630C"/>
    <w:rsid w:val="00426D91"/>
    <w:rsid w:val="004272D5"/>
    <w:rsid w:val="00427FBD"/>
    <w:rsid w:val="0043055A"/>
    <w:rsid w:val="0043094D"/>
    <w:rsid w:val="004309F0"/>
    <w:rsid w:val="00430CF4"/>
    <w:rsid w:val="00431277"/>
    <w:rsid w:val="004315AA"/>
    <w:rsid w:val="00431B16"/>
    <w:rsid w:val="0043285E"/>
    <w:rsid w:val="00432B53"/>
    <w:rsid w:val="00433262"/>
    <w:rsid w:val="00433557"/>
    <w:rsid w:val="0043429B"/>
    <w:rsid w:val="00435413"/>
    <w:rsid w:val="00435EC6"/>
    <w:rsid w:val="00437946"/>
    <w:rsid w:val="00437B11"/>
    <w:rsid w:val="00440079"/>
    <w:rsid w:val="004409CA"/>
    <w:rsid w:val="00440B6F"/>
    <w:rsid w:val="00440C78"/>
    <w:rsid w:val="00441B1F"/>
    <w:rsid w:val="00443F16"/>
    <w:rsid w:val="004445B4"/>
    <w:rsid w:val="004458AA"/>
    <w:rsid w:val="00447FA8"/>
    <w:rsid w:val="0045061F"/>
    <w:rsid w:val="0045236B"/>
    <w:rsid w:val="00452DA8"/>
    <w:rsid w:val="0045301A"/>
    <w:rsid w:val="00453183"/>
    <w:rsid w:val="00453313"/>
    <w:rsid w:val="0045336A"/>
    <w:rsid w:val="00454B3D"/>
    <w:rsid w:val="00454F39"/>
    <w:rsid w:val="004551E6"/>
    <w:rsid w:val="00455EDD"/>
    <w:rsid w:val="004563E0"/>
    <w:rsid w:val="00456E7C"/>
    <w:rsid w:val="00457A96"/>
    <w:rsid w:val="00460A15"/>
    <w:rsid w:val="00460E28"/>
    <w:rsid w:val="0046276C"/>
    <w:rsid w:val="00462B82"/>
    <w:rsid w:val="00462DB0"/>
    <w:rsid w:val="0046336E"/>
    <w:rsid w:val="00464207"/>
    <w:rsid w:val="00464275"/>
    <w:rsid w:val="0046486F"/>
    <w:rsid w:val="00464F51"/>
    <w:rsid w:val="004656B5"/>
    <w:rsid w:val="00466C12"/>
    <w:rsid w:val="00466C1B"/>
    <w:rsid w:val="0046715A"/>
    <w:rsid w:val="004705A2"/>
    <w:rsid w:val="00470B6D"/>
    <w:rsid w:val="00470EA6"/>
    <w:rsid w:val="00471249"/>
    <w:rsid w:val="004718A4"/>
    <w:rsid w:val="00472CAF"/>
    <w:rsid w:val="00473333"/>
    <w:rsid w:val="00473F16"/>
    <w:rsid w:val="00474EE4"/>
    <w:rsid w:val="004752EB"/>
    <w:rsid w:val="004760BF"/>
    <w:rsid w:val="004760FD"/>
    <w:rsid w:val="00476552"/>
    <w:rsid w:val="0047676B"/>
    <w:rsid w:val="004767A3"/>
    <w:rsid w:val="00476E7F"/>
    <w:rsid w:val="00477B4E"/>
    <w:rsid w:val="0048007A"/>
    <w:rsid w:val="00480C15"/>
    <w:rsid w:val="00481466"/>
    <w:rsid w:val="004819BF"/>
    <w:rsid w:val="00481CB1"/>
    <w:rsid w:val="004834CC"/>
    <w:rsid w:val="00483C7C"/>
    <w:rsid w:val="00483D98"/>
    <w:rsid w:val="00483E74"/>
    <w:rsid w:val="00484004"/>
    <w:rsid w:val="00484C87"/>
    <w:rsid w:val="00484E0A"/>
    <w:rsid w:val="0048608C"/>
    <w:rsid w:val="0048746E"/>
    <w:rsid w:val="00487870"/>
    <w:rsid w:val="00487EBC"/>
    <w:rsid w:val="004900BA"/>
    <w:rsid w:val="00490761"/>
    <w:rsid w:val="00490832"/>
    <w:rsid w:val="00490B5C"/>
    <w:rsid w:val="004912A4"/>
    <w:rsid w:val="00491D58"/>
    <w:rsid w:val="00491FEB"/>
    <w:rsid w:val="0049227F"/>
    <w:rsid w:val="0049275D"/>
    <w:rsid w:val="00492777"/>
    <w:rsid w:val="00493219"/>
    <w:rsid w:val="00494A59"/>
    <w:rsid w:val="00494B03"/>
    <w:rsid w:val="00494D56"/>
    <w:rsid w:val="00495493"/>
    <w:rsid w:val="00496765"/>
    <w:rsid w:val="00497973"/>
    <w:rsid w:val="004A0799"/>
    <w:rsid w:val="004A0970"/>
    <w:rsid w:val="004A1741"/>
    <w:rsid w:val="004A17E2"/>
    <w:rsid w:val="004A1DBC"/>
    <w:rsid w:val="004A295B"/>
    <w:rsid w:val="004A37B4"/>
    <w:rsid w:val="004A3D5F"/>
    <w:rsid w:val="004A5E68"/>
    <w:rsid w:val="004A6618"/>
    <w:rsid w:val="004A6C45"/>
    <w:rsid w:val="004A73BD"/>
    <w:rsid w:val="004A7B77"/>
    <w:rsid w:val="004B0447"/>
    <w:rsid w:val="004B080C"/>
    <w:rsid w:val="004B17D5"/>
    <w:rsid w:val="004B1A20"/>
    <w:rsid w:val="004B3901"/>
    <w:rsid w:val="004B3BBE"/>
    <w:rsid w:val="004B45CA"/>
    <w:rsid w:val="004B4F7A"/>
    <w:rsid w:val="004B5631"/>
    <w:rsid w:val="004B5870"/>
    <w:rsid w:val="004B5A8E"/>
    <w:rsid w:val="004B602F"/>
    <w:rsid w:val="004B6127"/>
    <w:rsid w:val="004B6FBB"/>
    <w:rsid w:val="004C23D5"/>
    <w:rsid w:val="004C2480"/>
    <w:rsid w:val="004C2A7B"/>
    <w:rsid w:val="004C2DA9"/>
    <w:rsid w:val="004C331E"/>
    <w:rsid w:val="004C44B5"/>
    <w:rsid w:val="004C4717"/>
    <w:rsid w:val="004C4A41"/>
    <w:rsid w:val="004C4B9E"/>
    <w:rsid w:val="004C533F"/>
    <w:rsid w:val="004C6580"/>
    <w:rsid w:val="004C7864"/>
    <w:rsid w:val="004D0516"/>
    <w:rsid w:val="004D082B"/>
    <w:rsid w:val="004D21FC"/>
    <w:rsid w:val="004D3424"/>
    <w:rsid w:val="004D4159"/>
    <w:rsid w:val="004D6A75"/>
    <w:rsid w:val="004D726F"/>
    <w:rsid w:val="004D78B2"/>
    <w:rsid w:val="004D797D"/>
    <w:rsid w:val="004E04FD"/>
    <w:rsid w:val="004E07BC"/>
    <w:rsid w:val="004E0A7E"/>
    <w:rsid w:val="004E149F"/>
    <w:rsid w:val="004E1A3E"/>
    <w:rsid w:val="004E1AD2"/>
    <w:rsid w:val="004E348C"/>
    <w:rsid w:val="004E3BF8"/>
    <w:rsid w:val="004E49CB"/>
    <w:rsid w:val="004E5438"/>
    <w:rsid w:val="004E54A0"/>
    <w:rsid w:val="004E5B9A"/>
    <w:rsid w:val="004E6100"/>
    <w:rsid w:val="004E67A5"/>
    <w:rsid w:val="004E69AB"/>
    <w:rsid w:val="004E6C04"/>
    <w:rsid w:val="004E6DF2"/>
    <w:rsid w:val="004E7012"/>
    <w:rsid w:val="004E761C"/>
    <w:rsid w:val="004E771F"/>
    <w:rsid w:val="004F17D1"/>
    <w:rsid w:val="004F1A4D"/>
    <w:rsid w:val="004F1C5D"/>
    <w:rsid w:val="004F1D75"/>
    <w:rsid w:val="004F279E"/>
    <w:rsid w:val="004F2985"/>
    <w:rsid w:val="004F333D"/>
    <w:rsid w:val="004F33D6"/>
    <w:rsid w:val="004F3465"/>
    <w:rsid w:val="004F350C"/>
    <w:rsid w:val="004F394B"/>
    <w:rsid w:val="004F3FF0"/>
    <w:rsid w:val="004F5DA5"/>
    <w:rsid w:val="004F638E"/>
    <w:rsid w:val="004F63AD"/>
    <w:rsid w:val="004F6C36"/>
    <w:rsid w:val="004F75AF"/>
    <w:rsid w:val="004F7DED"/>
    <w:rsid w:val="005004F7"/>
    <w:rsid w:val="005009FF"/>
    <w:rsid w:val="00500A5E"/>
    <w:rsid w:val="00500D97"/>
    <w:rsid w:val="00500ECB"/>
    <w:rsid w:val="00501173"/>
    <w:rsid w:val="00501631"/>
    <w:rsid w:val="00502417"/>
    <w:rsid w:val="0050280B"/>
    <w:rsid w:val="00502D24"/>
    <w:rsid w:val="00504922"/>
    <w:rsid w:val="00504EE7"/>
    <w:rsid w:val="0050603E"/>
    <w:rsid w:val="00506955"/>
    <w:rsid w:val="00506F91"/>
    <w:rsid w:val="00507486"/>
    <w:rsid w:val="00512E26"/>
    <w:rsid w:val="00513D8B"/>
    <w:rsid w:val="005140BE"/>
    <w:rsid w:val="00516A43"/>
    <w:rsid w:val="00516D40"/>
    <w:rsid w:val="00517841"/>
    <w:rsid w:val="00517CB1"/>
    <w:rsid w:val="00521D1C"/>
    <w:rsid w:val="00521E8D"/>
    <w:rsid w:val="00522461"/>
    <w:rsid w:val="005225F1"/>
    <w:rsid w:val="00522A06"/>
    <w:rsid w:val="00522CA4"/>
    <w:rsid w:val="00525838"/>
    <w:rsid w:val="00525C9B"/>
    <w:rsid w:val="00526DD1"/>
    <w:rsid w:val="0052762E"/>
    <w:rsid w:val="00530785"/>
    <w:rsid w:val="005312BA"/>
    <w:rsid w:val="00531B73"/>
    <w:rsid w:val="00532117"/>
    <w:rsid w:val="0053343D"/>
    <w:rsid w:val="00533F05"/>
    <w:rsid w:val="005348CA"/>
    <w:rsid w:val="0053501E"/>
    <w:rsid w:val="005368B6"/>
    <w:rsid w:val="00536D67"/>
    <w:rsid w:val="00537C02"/>
    <w:rsid w:val="005405BE"/>
    <w:rsid w:val="00540904"/>
    <w:rsid w:val="00540A00"/>
    <w:rsid w:val="00540C24"/>
    <w:rsid w:val="005411E1"/>
    <w:rsid w:val="005427F2"/>
    <w:rsid w:val="0054376B"/>
    <w:rsid w:val="00543EE0"/>
    <w:rsid w:val="00546157"/>
    <w:rsid w:val="005468AD"/>
    <w:rsid w:val="005506E9"/>
    <w:rsid w:val="00551C91"/>
    <w:rsid w:val="00551D5D"/>
    <w:rsid w:val="005522A7"/>
    <w:rsid w:val="00553BA1"/>
    <w:rsid w:val="00553C97"/>
    <w:rsid w:val="0055554B"/>
    <w:rsid w:val="0055621E"/>
    <w:rsid w:val="00556F1B"/>
    <w:rsid w:val="005570A9"/>
    <w:rsid w:val="00560620"/>
    <w:rsid w:val="00560AED"/>
    <w:rsid w:val="00561155"/>
    <w:rsid w:val="00561728"/>
    <w:rsid w:val="00562273"/>
    <w:rsid w:val="005626DB"/>
    <w:rsid w:val="00564C1C"/>
    <w:rsid w:val="00564CB1"/>
    <w:rsid w:val="0056537E"/>
    <w:rsid w:val="0056590B"/>
    <w:rsid w:val="0056643C"/>
    <w:rsid w:val="005667A2"/>
    <w:rsid w:val="0056739A"/>
    <w:rsid w:val="0056756F"/>
    <w:rsid w:val="00567C2F"/>
    <w:rsid w:val="0057013D"/>
    <w:rsid w:val="005708A7"/>
    <w:rsid w:val="0057147F"/>
    <w:rsid w:val="00571FC9"/>
    <w:rsid w:val="005722D0"/>
    <w:rsid w:val="005728B3"/>
    <w:rsid w:val="005729D4"/>
    <w:rsid w:val="00573994"/>
    <w:rsid w:val="0057440B"/>
    <w:rsid w:val="00574BED"/>
    <w:rsid w:val="005753B3"/>
    <w:rsid w:val="005769E0"/>
    <w:rsid w:val="00576FB1"/>
    <w:rsid w:val="00580013"/>
    <w:rsid w:val="00581A4E"/>
    <w:rsid w:val="00581C56"/>
    <w:rsid w:val="00581F47"/>
    <w:rsid w:val="0058260F"/>
    <w:rsid w:val="005837DA"/>
    <w:rsid w:val="00583D49"/>
    <w:rsid w:val="0058449F"/>
    <w:rsid w:val="00584B28"/>
    <w:rsid w:val="00584BAD"/>
    <w:rsid w:val="00584DCA"/>
    <w:rsid w:val="00585AE8"/>
    <w:rsid w:val="00587A1D"/>
    <w:rsid w:val="00587F89"/>
    <w:rsid w:val="0059045F"/>
    <w:rsid w:val="005905FD"/>
    <w:rsid w:val="0059060C"/>
    <w:rsid w:val="005911F7"/>
    <w:rsid w:val="00591801"/>
    <w:rsid w:val="00591820"/>
    <w:rsid w:val="00591A16"/>
    <w:rsid w:val="00591BFF"/>
    <w:rsid w:val="00591F76"/>
    <w:rsid w:val="00591F88"/>
    <w:rsid w:val="00592193"/>
    <w:rsid w:val="0059225C"/>
    <w:rsid w:val="00592A62"/>
    <w:rsid w:val="005932FE"/>
    <w:rsid w:val="005948E2"/>
    <w:rsid w:val="00594A01"/>
    <w:rsid w:val="005955C4"/>
    <w:rsid w:val="005969ED"/>
    <w:rsid w:val="00596FA4"/>
    <w:rsid w:val="0059748D"/>
    <w:rsid w:val="00597679"/>
    <w:rsid w:val="00597B5E"/>
    <w:rsid w:val="005A0FB3"/>
    <w:rsid w:val="005A1600"/>
    <w:rsid w:val="005A1FB8"/>
    <w:rsid w:val="005A2BE3"/>
    <w:rsid w:val="005A2F08"/>
    <w:rsid w:val="005A3005"/>
    <w:rsid w:val="005A3861"/>
    <w:rsid w:val="005A4347"/>
    <w:rsid w:val="005A4AAB"/>
    <w:rsid w:val="005A668B"/>
    <w:rsid w:val="005A6DC2"/>
    <w:rsid w:val="005A7E88"/>
    <w:rsid w:val="005A7EFD"/>
    <w:rsid w:val="005B0670"/>
    <w:rsid w:val="005B0AAC"/>
    <w:rsid w:val="005B2CF3"/>
    <w:rsid w:val="005B2D5A"/>
    <w:rsid w:val="005B42BD"/>
    <w:rsid w:val="005B49F6"/>
    <w:rsid w:val="005B50EF"/>
    <w:rsid w:val="005B5861"/>
    <w:rsid w:val="005B6770"/>
    <w:rsid w:val="005B6BEF"/>
    <w:rsid w:val="005B7B41"/>
    <w:rsid w:val="005B7DA2"/>
    <w:rsid w:val="005C04F2"/>
    <w:rsid w:val="005C2124"/>
    <w:rsid w:val="005C39DC"/>
    <w:rsid w:val="005C4090"/>
    <w:rsid w:val="005C4C04"/>
    <w:rsid w:val="005C5D05"/>
    <w:rsid w:val="005C5FDF"/>
    <w:rsid w:val="005C6556"/>
    <w:rsid w:val="005C65BC"/>
    <w:rsid w:val="005C7842"/>
    <w:rsid w:val="005C7EB2"/>
    <w:rsid w:val="005C7F37"/>
    <w:rsid w:val="005D0B49"/>
    <w:rsid w:val="005D0E14"/>
    <w:rsid w:val="005D1235"/>
    <w:rsid w:val="005D1715"/>
    <w:rsid w:val="005D26F2"/>
    <w:rsid w:val="005D3D82"/>
    <w:rsid w:val="005D4277"/>
    <w:rsid w:val="005D4F2F"/>
    <w:rsid w:val="005D54E3"/>
    <w:rsid w:val="005D5944"/>
    <w:rsid w:val="005D619C"/>
    <w:rsid w:val="005D6AB8"/>
    <w:rsid w:val="005D6B15"/>
    <w:rsid w:val="005D718A"/>
    <w:rsid w:val="005D7841"/>
    <w:rsid w:val="005D78EC"/>
    <w:rsid w:val="005D7F21"/>
    <w:rsid w:val="005E0D08"/>
    <w:rsid w:val="005E0EDA"/>
    <w:rsid w:val="005E1439"/>
    <w:rsid w:val="005E18E3"/>
    <w:rsid w:val="005E1CD7"/>
    <w:rsid w:val="005E25B4"/>
    <w:rsid w:val="005E2D0A"/>
    <w:rsid w:val="005E557D"/>
    <w:rsid w:val="005E55EF"/>
    <w:rsid w:val="005E5CC9"/>
    <w:rsid w:val="005E61D3"/>
    <w:rsid w:val="005E6414"/>
    <w:rsid w:val="005E695B"/>
    <w:rsid w:val="005E6E1E"/>
    <w:rsid w:val="005E7DFB"/>
    <w:rsid w:val="005F0931"/>
    <w:rsid w:val="005F13B1"/>
    <w:rsid w:val="005F1660"/>
    <w:rsid w:val="005F1861"/>
    <w:rsid w:val="005F2392"/>
    <w:rsid w:val="005F2458"/>
    <w:rsid w:val="005F3255"/>
    <w:rsid w:val="005F3CBA"/>
    <w:rsid w:val="005F5197"/>
    <w:rsid w:val="005F6A89"/>
    <w:rsid w:val="005F6FFA"/>
    <w:rsid w:val="005F7FC5"/>
    <w:rsid w:val="0060018A"/>
    <w:rsid w:val="00600B1B"/>
    <w:rsid w:val="00601EA7"/>
    <w:rsid w:val="00602BF5"/>
    <w:rsid w:val="00603D59"/>
    <w:rsid w:val="006043E3"/>
    <w:rsid w:val="00604B69"/>
    <w:rsid w:val="0060507A"/>
    <w:rsid w:val="00605BA6"/>
    <w:rsid w:val="00607611"/>
    <w:rsid w:val="00607DD4"/>
    <w:rsid w:val="00607EF1"/>
    <w:rsid w:val="0061074A"/>
    <w:rsid w:val="00612DB9"/>
    <w:rsid w:val="00613D5F"/>
    <w:rsid w:val="00614CFA"/>
    <w:rsid w:val="00614E4D"/>
    <w:rsid w:val="00614F58"/>
    <w:rsid w:val="006153FF"/>
    <w:rsid w:val="006155F9"/>
    <w:rsid w:val="006165A1"/>
    <w:rsid w:val="00616A05"/>
    <w:rsid w:val="00616DF1"/>
    <w:rsid w:val="0061712E"/>
    <w:rsid w:val="006178F9"/>
    <w:rsid w:val="00617C0A"/>
    <w:rsid w:val="006211BB"/>
    <w:rsid w:val="00621DA8"/>
    <w:rsid w:val="00622588"/>
    <w:rsid w:val="0062266E"/>
    <w:rsid w:val="00623BD2"/>
    <w:rsid w:val="00624469"/>
    <w:rsid w:val="00624D61"/>
    <w:rsid w:val="006251AF"/>
    <w:rsid w:val="00625215"/>
    <w:rsid w:val="006253EF"/>
    <w:rsid w:val="00626327"/>
    <w:rsid w:val="006272A2"/>
    <w:rsid w:val="006274E1"/>
    <w:rsid w:val="00627F35"/>
    <w:rsid w:val="00630486"/>
    <w:rsid w:val="0063141F"/>
    <w:rsid w:val="00631E07"/>
    <w:rsid w:val="006333C9"/>
    <w:rsid w:val="006362C7"/>
    <w:rsid w:val="00636BD2"/>
    <w:rsid w:val="00636F64"/>
    <w:rsid w:val="00637F85"/>
    <w:rsid w:val="0064010C"/>
    <w:rsid w:val="0064029C"/>
    <w:rsid w:val="00640505"/>
    <w:rsid w:val="00640716"/>
    <w:rsid w:val="006421C1"/>
    <w:rsid w:val="006425F5"/>
    <w:rsid w:val="00642C09"/>
    <w:rsid w:val="006432E3"/>
    <w:rsid w:val="0064547E"/>
    <w:rsid w:val="0064636C"/>
    <w:rsid w:val="006464B1"/>
    <w:rsid w:val="006475CF"/>
    <w:rsid w:val="006476DA"/>
    <w:rsid w:val="006476FD"/>
    <w:rsid w:val="00647B5B"/>
    <w:rsid w:val="00647D79"/>
    <w:rsid w:val="00647F48"/>
    <w:rsid w:val="006509D2"/>
    <w:rsid w:val="00650AB9"/>
    <w:rsid w:val="0065118B"/>
    <w:rsid w:val="006519FD"/>
    <w:rsid w:val="00651B4B"/>
    <w:rsid w:val="00652706"/>
    <w:rsid w:val="006531F2"/>
    <w:rsid w:val="006540E1"/>
    <w:rsid w:val="00654C6F"/>
    <w:rsid w:val="006561B6"/>
    <w:rsid w:val="00660B81"/>
    <w:rsid w:val="00660E2E"/>
    <w:rsid w:val="00661F97"/>
    <w:rsid w:val="00661FC2"/>
    <w:rsid w:val="006624E2"/>
    <w:rsid w:val="00662D3D"/>
    <w:rsid w:val="00663A9E"/>
    <w:rsid w:val="00664640"/>
    <w:rsid w:val="00665B45"/>
    <w:rsid w:val="00665BF8"/>
    <w:rsid w:val="00666B1C"/>
    <w:rsid w:val="00667F16"/>
    <w:rsid w:val="00670488"/>
    <w:rsid w:val="00670B35"/>
    <w:rsid w:val="006710B5"/>
    <w:rsid w:val="00672187"/>
    <w:rsid w:val="00673067"/>
    <w:rsid w:val="006731D6"/>
    <w:rsid w:val="00673FA0"/>
    <w:rsid w:val="0067445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87DAD"/>
    <w:rsid w:val="00687DEB"/>
    <w:rsid w:val="006901E9"/>
    <w:rsid w:val="006908C5"/>
    <w:rsid w:val="00690C5F"/>
    <w:rsid w:val="006919A2"/>
    <w:rsid w:val="00692834"/>
    <w:rsid w:val="00692D02"/>
    <w:rsid w:val="0069475D"/>
    <w:rsid w:val="00695864"/>
    <w:rsid w:val="00696101"/>
    <w:rsid w:val="00696FAF"/>
    <w:rsid w:val="00697B8F"/>
    <w:rsid w:val="006A0307"/>
    <w:rsid w:val="006A0E01"/>
    <w:rsid w:val="006A1736"/>
    <w:rsid w:val="006A1989"/>
    <w:rsid w:val="006A2502"/>
    <w:rsid w:val="006A2E54"/>
    <w:rsid w:val="006A32BE"/>
    <w:rsid w:val="006A34F2"/>
    <w:rsid w:val="006A3955"/>
    <w:rsid w:val="006A4599"/>
    <w:rsid w:val="006A4950"/>
    <w:rsid w:val="006A529A"/>
    <w:rsid w:val="006A5D8F"/>
    <w:rsid w:val="006A6EF4"/>
    <w:rsid w:val="006B0C27"/>
    <w:rsid w:val="006B11A7"/>
    <w:rsid w:val="006B4D3B"/>
    <w:rsid w:val="006B56EA"/>
    <w:rsid w:val="006B7FBE"/>
    <w:rsid w:val="006B7FF3"/>
    <w:rsid w:val="006C05A0"/>
    <w:rsid w:val="006C1A5B"/>
    <w:rsid w:val="006C1B92"/>
    <w:rsid w:val="006C2507"/>
    <w:rsid w:val="006C2662"/>
    <w:rsid w:val="006C33DB"/>
    <w:rsid w:val="006C383D"/>
    <w:rsid w:val="006C406E"/>
    <w:rsid w:val="006C4E92"/>
    <w:rsid w:val="006C4EAF"/>
    <w:rsid w:val="006C5B89"/>
    <w:rsid w:val="006C61C3"/>
    <w:rsid w:val="006C65B5"/>
    <w:rsid w:val="006C706B"/>
    <w:rsid w:val="006C7420"/>
    <w:rsid w:val="006C7785"/>
    <w:rsid w:val="006C7A1E"/>
    <w:rsid w:val="006D02D6"/>
    <w:rsid w:val="006D0DA2"/>
    <w:rsid w:val="006D1009"/>
    <w:rsid w:val="006D1513"/>
    <w:rsid w:val="006D22A5"/>
    <w:rsid w:val="006D271D"/>
    <w:rsid w:val="006D3249"/>
    <w:rsid w:val="006D3C70"/>
    <w:rsid w:val="006D4B71"/>
    <w:rsid w:val="006D51A0"/>
    <w:rsid w:val="006D600B"/>
    <w:rsid w:val="006D7048"/>
    <w:rsid w:val="006D71ED"/>
    <w:rsid w:val="006E02CD"/>
    <w:rsid w:val="006E128A"/>
    <w:rsid w:val="006E1C6F"/>
    <w:rsid w:val="006E1FD4"/>
    <w:rsid w:val="006E3282"/>
    <w:rsid w:val="006E331E"/>
    <w:rsid w:val="006E387A"/>
    <w:rsid w:val="006E4558"/>
    <w:rsid w:val="006E4918"/>
    <w:rsid w:val="006E652D"/>
    <w:rsid w:val="006E6C82"/>
    <w:rsid w:val="006E734C"/>
    <w:rsid w:val="006F04F6"/>
    <w:rsid w:val="006F07B0"/>
    <w:rsid w:val="006F2548"/>
    <w:rsid w:val="006F68CB"/>
    <w:rsid w:val="006F68DF"/>
    <w:rsid w:val="006F6EB7"/>
    <w:rsid w:val="006F79E3"/>
    <w:rsid w:val="0070243C"/>
    <w:rsid w:val="00703B53"/>
    <w:rsid w:val="00706128"/>
    <w:rsid w:val="00707371"/>
    <w:rsid w:val="007102E6"/>
    <w:rsid w:val="007104A3"/>
    <w:rsid w:val="007105DA"/>
    <w:rsid w:val="00710AFD"/>
    <w:rsid w:val="00710EE6"/>
    <w:rsid w:val="00711016"/>
    <w:rsid w:val="00711067"/>
    <w:rsid w:val="0071212B"/>
    <w:rsid w:val="007123A9"/>
    <w:rsid w:val="00714173"/>
    <w:rsid w:val="0071429E"/>
    <w:rsid w:val="00714C41"/>
    <w:rsid w:val="00716212"/>
    <w:rsid w:val="00716D6C"/>
    <w:rsid w:val="00717ABB"/>
    <w:rsid w:val="00720627"/>
    <w:rsid w:val="00720D25"/>
    <w:rsid w:val="0072263F"/>
    <w:rsid w:val="00722DE6"/>
    <w:rsid w:val="00722ECA"/>
    <w:rsid w:val="0072322A"/>
    <w:rsid w:val="0072369F"/>
    <w:rsid w:val="00723F67"/>
    <w:rsid w:val="00724400"/>
    <w:rsid w:val="00724F97"/>
    <w:rsid w:val="007250B0"/>
    <w:rsid w:val="00725800"/>
    <w:rsid w:val="00726271"/>
    <w:rsid w:val="007267FB"/>
    <w:rsid w:val="0072743E"/>
    <w:rsid w:val="00727F21"/>
    <w:rsid w:val="00730B6B"/>
    <w:rsid w:val="00730D77"/>
    <w:rsid w:val="00731241"/>
    <w:rsid w:val="00731E29"/>
    <w:rsid w:val="00732168"/>
    <w:rsid w:val="007321B0"/>
    <w:rsid w:val="007323B3"/>
    <w:rsid w:val="00732D16"/>
    <w:rsid w:val="007330B4"/>
    <w:rsid w:val="00733B93"/>
    <w:rsid w:val="00734A99"/>
    <w:rsid w:val="00734B27"/>
    <w:rsid w:val="00734EB5"/>
    <w:rsid w:val="00735C1E"/>
    <w:rsid w:val="00735EBC"/>
    <w:rsid w:val="00737B8D"/>
    <w:rsid w:val="00737FAA"/>
    <w:rsid w:val="00740797"/>
    <w:rsid w:val="00740A36"/>
    <w:rsid w:val="00741532"/>
    <w:rsid w:val="00742532"/>
    <w:rsid w:val="00744174"/>
    <w:rsid w:val="00744B3A"/>
    <w:rsid w:val="00744F31"/>
    <w:rsid w:val="00745F7A"/>
    <w:rsid w:val="00746459"/>
    <w:rsid w:val="00746650"/>
    <w:rsid w:val="007467E3"/>
    <w:rsid w:val="00747B49"/>
    <w:rsid w:val="0075070A"/>
    <w:rsid w:val="0075189E"/>
    <w:rsid w:val="00751E78"/>
    <w:rsid w:val="00752A58"/>
    <w:rsid w:val="007533C8"/>
    <w:rsid w:val="00753F86"/>
    <w:rsid w:val="00755185"/>
    <w:rsid w:val="00755AF3"/>
    <w:rsid w:val="0075648D"/>
    <w:rsid w:val="00761349"/>
    <w:rsid w:val="00761787"/>
    <w:rsid w:val="00761E41"/>
    <w:rsid w:val="007630F9"/>
    <w:rsid w:val="0076607B"/>
    <w:rsid w:val="00766D1D"/>
    <w:rsid w:val="007701AF"/>
    <w:rsid w:val="00770238"/>
    <w:rsid w:val="007713DF"/>
    <w:rsid w:val="00771433"/>
    <w:rsid w:val="007719CD"/>
    <w:rsid w:val="00771BC4"/>
    <w:rsid w:val="007722C8"/>
    <w:rsid w:val="00772FDC"/>
    <w:rsid w:val="00773372"/>
    <w:rsid w:val="007744E9"/>
    <w:rsid w:val="007746C6"/>
    <w:rsid w:val="007747CB"/>
    <w:rsid w:val="00774D3A"/>
    <w:rsid w:val="00776B6D"/>
    <w:rsid w:val="00777058"/>
    <w:rsid w:val="00777A4A"/>
    <w:rsid w:val="00777F78"/>
    <w:rsid w:val="00780D93"/>
    <w:rsid w:val="00781553"/>
    <w:rsid w:val="00781A65"/>
    <w:rsid w:val="007824C1"/>
    <w:rsid w:val="00782905"/>
    <w:rsid w:val="0078463D"/>
    <w:rsid w:val="00786B12"/>
    <w:rsid w:val="007905FA"/>
    <w:rsid w:val="007922AB"/>
    <w:rsid w:val="0079283C"/>
    <w:rsid w:val="00792B99"/>
    <w:rsid w:val="0079344B"/>
    <w:rsid w:val="007934FE"/>
    <w:rsid w:val="00793EDA"/>
    <w:rsid w:val="00794E64"/>
    <w:rsid w:val="007950AB"/>
    <w:rsid w:val="0079538D"/>
    <w:rsid w:val="00795F4F"/>
    <w:rsid w:val="00796167"/>
    <w:rsid w:val="007A02DC"/>
    <w:rsid w:val="007A14EF"/>
    <w:rsid w:val="007A21B6"/>
    <w:rsid w:val="007A2A1E"/>
    <w:rsid w:val="007A2FBC"/>
    <w:rsid w:val="007A390F"/>
    <w:rsid w:val="007A392B"/>
    <w:rsid w:val="007A4DF4"/>
    <w:rsid w:val="007A4FE7"/>
    <w:rsid w:val="007A63C2"/>
    <w:rsid w:val="007A6C5D"/>
    <w:rsid w:val="007A7807"/>
    <w:rsid w:val="007A7F0E"/>
    <w:rsid w:val="007B02A0"/>
    <w:rsid w:val="007B04DB"/>
    <w:rsid w:val="007B1574"/>
    <w:rsid w:val="007B1A88"/>
    <w:rsid w:val="007B1E0A"/>
    <w:rsid w:val="007B1EE0"/>
    <w:rsid w:val="007B2A1D"/>
    <w:rsid w:val="007B3DE4"/>
    <w:rsid w:val="007B4186"/>
    <w:rsid w:val="007B4224"/>
    <w:rsid w:val="007B470F"/>
    <w:rsid w:val="007B5E35"/>
    <w:rsid w:val="007B697F"/>
    <w:rsid w:val="007B6AA8"/>
    <w:rsid w:val="007B709D"/>
    <w:rsid w:val="007B760F"/>
    <w:rsid w:val="007B7C4D"/>
    <w:rsid w:val="007B7EB8"/>
    <w:rsid w:val="007C0427"/>
    <w:rsid w:val="007C0B21"/>
    <w:rsid w:val="007C0FE8"/>
    <w:rsid w:val="007C2992"/>
    <w:rsid w:val="007C30F1"/>
    <w:rsid w:val="007C33E6"/>
    <w:rsid w:val="007C3B8D"/>
    <w:rsid w:val="007C3DFE"/>
    <w:rsid w:val="007C5799"/>
    <w:rsid w:val="007C5F25"/>
    <w:rsid w:val="007C60F8"/>
    <w:rsid w:val="007C6AAE"/>
    <w:rsid w:val="007C759E"/>
    <w:rsid w:val="007C7BF7"/>
    <w:rsid w:val="007C7CA0"/>
    <w:rsid w:val="007D1152"/>
    <w:rsid w:val="007D143A"/>
    <w:rsid w:val="007D146E"/>
    <w:rsid w:val="007D28C8"/>
    <w:rsid w:val="007D3144"/>
    <w:rsid w:val="007D3BCA"/>
    <w:rsid w:val="007D5C1C"/>
    <w:rsid w:val="007D6484"/>
    <w:rsid w:val="007D697F"/>
    <w:rsid w:val="007D7165"/>
    <w:rsid w:val="007D7287"/>
    <w:rsid w:val="007E0215"/>
    <w:rsid w:val="007E0B82"/>
    <w:rsid w:val="007E1C27"/>
    <w:rsid w:val="007E2875"/>
    <w:rsid w:val="007E2B68"/>
    <w:rsid w:val="007E3657"/>
    <w:rsid w:val="007E3F2D"/>
    <w:rsid w:val="007E4B23"/>
    <w:rsid w:val="007E4CB4"/>
    <w:rsid w:val="007E556B"/>
    <w:rsid w:val="007E5685"/>
    <w:rsid w:val="007E58F5"/>
    <w:rsid w:val="007E5E86"/>
    <w:rsid w:val="007E62F4"/>
    <w:rsid w:val="007E6825"/>
    <w:rsid w:val="007E7253"/>
    <w:rsid w:val="007E77A3"/>
    <w:rsid w:val="007E7C66"/>
    <w:rsid w:val="007F0625"/>
    <w:rsid w:val="007F0700"/>
    <w:rsid w:val="007F13C3"/>
    <w:rsid w:val="007F1BC7"/>
    <w:rsid w:val="007F1E96"/>
    <w:rsid w:val="007F26A3"/>
    <w:rsid w:val="007F3934"/>
    <w:rsid w:val="007F3AB3"/>
    <w:rsid w:val="007F5045"/>
    <w:rsid w:val="007F580A"/>
    <w:rsid w:val="007F66DC"/>
    <w:rsid w:val="007F67CC"/>
    <w:rsid w:val="007F6F11"/>
    <w:rsid w:val="007F78E9"/>
    <w:rsid w:val="00800102"/>
    <w:rsid w:val="0080109E"/>
    <w:rsid w:val="00801D2F"/>
    <w:rsid w:val="00802696"/>
    <w:rsid w:val="0080302D"/>
    <w:rsid w:val="008044FD"/>
    <w:rsid w:val="00804C3E"/>
    <w:rsid w:val="008079B9"/>
    <w:rsid w:val="00810A47"/>
    <w:rsid w:val="00810DB7"/>
    <w:rsid w:val="00811E55"/>
    <w:rsid w:val="00813EF8"/>
    <w:rsid w:val="00814640"/>
    <w:rsid w:val="00814A14"/>
    <w:rsid w:val="00815CC1"/>
    <w:rsid w:val="008166FB"/>
    <w:rsid w:val="00816E16"/>
    <w:rsid w:val="00820657"/>
    <w:rsid w:val="00821DA2"/>
    <w:rsid w:val="0082245B"/>
    <w:rsid w:val="008227B8"/>
    <w:rsid w:val="00822E4B"/>
    <w:rsid w:val="0082303C"/>
    <w:rsid w:val="008233B2"/>
    <w:rsid w:val="0082344D"/>
    <w:rsid w:val="00823A1D"/>
    <w:rsid w:val="008240D2"/>
    <w:rsid w:val="00825283"/>
    <w:rsid w:val="00825D63"/>
    <w:rsid w:val="008261D8"/>
    <w:rsid w:val="0082724C"/>
    <w:rsid w:val="008307A5"/>
    <w:rsid w:val="00830FE4"/>
    <w:rsid w:val="008318C5"/>
    <w:rsid w:val="008319F2"/>
    <w:rsid w:val="008325ED"/>
    <w:rsid w:val="00832C38"/>
    <w:rsid w:val="00832F68"/>
    <w:rsid w:val="00833284"/>
    <w:rsid w:val="00833303"/>
    <w:rsid w:val="00833E29"/>
    <w:rsid w:val="0083479C"/>
    <w:rsid w:val="0083543F"/>
    <w:rsid w:val="008356E4"/>
    <w:rsid w:val="00835D3D"/>
    <w:rsid w:val="00835EA1"/>
    <w:rsid w:val="00837ABD"/>
    <w:rsid w:val="00840A78"/>
    <w:rsid w:val="008415C6"/>
    <w:rsid w:val="00841BD4"/>
    <w:rsid w:val="0084299F"/>
    <w:rsid w:val="00843D2A"/>
    <w:rsid w:val="00843D4B"/>
    <w:rsid w:val="00844980"/>
    <w:rsid w:val="00846458"/>
    <w:rsid w:val="008466FA"/>
    <w:rsid w:val="00846ADD"/>
    <w:rsid w:val="00846F60"/>
    <w:rsid w:val="008472AB"/>
    <w:rsid w:val="008473C7"/>
    <w:rsid w:val="00847C75"/>
    <w:rsid w:val="00850055"/>
    <w:rsid w:val="008501DD"/>
    <w:rsid w:val="00850AB4"/>
    <w:rsid w:val="008511BF"/>
    <w:rsid w:val="008515F1"/>
    <w:rsid w:val="008515F2"/>
    <w:rsid w:val="008522D9"/>
    <w:rsid w:val="0085235A"/>
    <w:rsid w:val="00852C4D"/>
    <w:rsid w:val="00852D2C"/>
    <w:rsid w:val="0085327A"/>
    <w:rsid w:val="00853392"/>
    <w:rsid w:val="008538CB"/>
    <w:rsid w:val="00853F88"/>
    <w:rsid w:val="00854745"/>
    <w:rsid w:val="00854A3F"/>
    <w:rsid w:val="00854F3D"/>
    <w:rsid w:val="00856D70"/>
    <w:rsid w:val="008613CE"/>
    <w:rsid w:val="008615A5"/>
    <w:rsid w:val="00862421"/>
    <w:rsid w:val="00863FBB"/>
    <w:rsid w:val="008642A7"/>
    <w:rsid w:val="00864798"/>
    <w:rsid w:val="00864CAF"/>
    <w:rsid w:val="00864FE2"/>
    <w:rsid w:val="00865025"/>
    <w:rsid w:val="00865A61"/>
    <w:rsid w:val="008663A7"/>
    <w:rsid w:val="0086648A"/>
    <w:rsid w:val="00866FD1"/>
    <w:rsid w:val="0087141D"/>
    <w:rsid w:val="00871B0A"/>
    <w:rsid w:val="00872CF0"/>
    <w:rsid w:val="00873EDD"/>
    <w:rsid w:val="0087560D"/>
    <w:rsid w:val="008773AA"/>
    <w:rsid w:val="0087777A"/>
    <w:rsid w:val="00880462"/>
    <w:rsid w:val="0088069B"/>
    <w:rsid w:val="00881390"/>
    <w:rsid w:val="00881C19"/>
    <w:rsid w:val="008835E4"/>
    <w:rsid w:val="0088385C"/>
    <w:rsid w:val="00883ADC"/>
    <w:rsid w:val="00885479"/>
    <w:rsid w:val="00885621"/>
    <w:rsid w:val="0088580F"/>
    <w:rsid w:val="00885B03"/>
    <w:rsid w:val="00886CD4"/>
    <w:rsid w:val="00890BB9"/>
    <w:rsid w:val="00894578"/>
    <w:rsid w:val="0089536C"/>
    <w:rsid w:val="00895B5E"/>
    <w:rsid w:val="008968E5"/>
    <w:rsid w:val="00896BF3"/>
    <w:rsid w:val="00896FA0"/>
    <w:rsid w:val="00897182"/>
    <w:rsid w:val="008973E0"/>
    <w:rsid w:val="008977F4"/>
    <w:rsid w:val="00897BC8"/>
    <w:rsid w:val="008A2104"/>
    <w:rsid w:val="008A2854"/>
    <w:rsid w:val="008A2A50"/>
    <w:rsid w:val="008A3130"/>
    <w:rsid w:val="008A356B"/>
    <w:rsid w:val="008A42AC"/>
    <w:rsid w:val="008A4B16"/>
    <w:rsid w:val="008A534F"/>
    <w:rsid w:val="008A6707"/>
    <w:rsid w:val="008B05B9"/>
    <w:rsid w:val="008B0B49"/>
    <w:rsid w:val="008B0D5B"/>
    <w:rsid w:val="008B0FC8"/>
    <w:rsid w:val="008B13D5"/>
    <w:rsid w:val="008B1AB0"/>
    <w:rsid w:val="008B1AEF"/>
    <w:rsid w:val="008B445E"/>
    <w:rsid w:val="008B4571"/>
    <w:rsid w:val="008B543C"/>
    <w:rsid w:val="008B5FBD"/>
    <w:rsid w:val="008B7043"/>
    <w:rsid w:val="008C04FC"/>
    <w:rsid w:val="008C0B6F"/>
    <w:rsid w:val="008C0ECC"/>
    <w:rsid w:val="008C4FD1"/>
    <w:rsid w:val="008C5CC7"/>
    <w:rsid w:val="008C5E03"/>
    <w:rsid w:val="008C6809"/>
    <w:rsid w:val="008C7327"/>
    <w:rsid w:val="008C74C2"/>
    <w:rsid w:val="008D036E"/>
    <w:rsid w:val="008D042C"/>
    <w:rsid w:val="008D067B"/>
    <w:rsid w:val="008D086C"/>
    <w:rsid w:val="008D1F44"/>
    <w:rsid w:val="008D25E0"/>
    <w:rsid w:val="008D2675"/>
    <w:rsid w:val="008D2A68"/>
    <w:rsid w:val="008D394F"/>
    <w:rsid w:val="008D4940"/>
    <w:rsid w:val="008D543F"/>
    <w:rsid w:val="008D64C2"/>
    <w:rsid w:val="008D65EF"/>
    <w:rsid w:val="008D6B90"/>
    <w:rsid w:val="008D705C"/>
    <w:rsid w:val="008E0937"/>
    <w:rsid w:val="008E1366"/>
    <w:rsid w:val="008E1C10"/>
    <w:rsid w:val="008E2F54"/>
    <w:rsid w:val="008E46F6"/>
    <w:rsid w:val="008E4DCD"/>
    <w:rsid w:val="008E6041"/>
    <w:rsid w:val="008F027E"/>
    <w:rsid w:val="008F09A3"/>
    <w:rsid w:val="008F1E96"/>
    <w:rsid w:val="008F25DB"/>
    <w:rsid w:val="008F3DD7"/>
    <w:rsid w:val="008F4096"/>
    <w:rsid w:val="008F4AFB"/>
    <w:rsid w:val="008F5D72"/>
    <w:rsid w:val="008F6342"/>
    <w:rsid w:val="008F6645"/>
    <w:rsid w:val="008F6D52"/>
    <w:rsid w:val="00900210"/>
    <w:rsid w:val="0090059F"/>
    <w:rsid w:val="00901223"/>
    <w:rsid w:val="00901944"/>
    <w:rsid w:val="00903258"/>
    <w:rsid w:val="00903663"/>
    <w:rsid w:val="00903B56"/>
    <w:rsid w:val="00904D5E"/>
    <w:rsid w:val="009053AC"/>
    <w:rsid w:val="00905598"/>
    <w:rsid w:val="009060B1"/>
    <w:rsid w:val="0090792B"/>
    <w:rsid w:val="00907B0F"/>
    <w:rsid w:val="00910276"/>
    <w:rsid w:val="009109D4"/>
    <w:rsid w:val="00910ED4"/>
    <w:rsid w:val="00910F57"/>
    <w:rsid w:val="0091395C"/>
    <w:rsid w:val="00916ACF"/>
    <w:rsid w:val="00916BE6"/>
    <w:rsid w:val="00916FDB"/>
    <w:rsid w:val="0092049D"/>
    <w:rsid w:val="009207FD"/>
    <w:rsid w:val="009208C7"/>
    <w:rsid w:val="009208FA"/>
    <w:rsid w:val="00920C82"/>
    <w:rsid w:val="00921D73"/>
    <w:rsid w:val="009234DA"/>
    <w:rsid w:val="0092399F"/>
    <w:rsid w:val="00923C86"/>
    <w:rsid w:val="0092485C"/>
    <w:rsid w:val="00925CDE"/>
    <w:rsid w:val="009265F6"/>
    <w:rsid w:val="00926865"/>
    <w:rsid w:val="00926A60"/>
    <w:rsid w:val="009316AD"/>
    <w:rsid w:val="00931B49"/>
    <w:rsid w:val="0093202B"/>
    <w:rsid w:val="0093235E"/>
    <w:rsid w:val="0093282B"/>
    <w:rsid w:val="0093564A"/>
    <w:rsid w:val="00936065"/>
    <w:rsid w:val="009361B9"/>
    <w:rsid w:val="00936B64"/>
    <w:rsid w:val="00936DA5"/>
    <w:rsid w:val="00936F42"/>
    <w:rsid w:val="0093734B"/>
    <w:rsid w:val="00937DAB"/>
    <w:rsid w:val="00940568"/>
    <w:rsid w:val="00941909"/>
    <w:rsid w:val="00941DF2"/>
    <w:rsid w:val="00943579"/>
    <w:rsid w:val="009440F2"/>
    <w:rsid w:val="00944CC6"/>
    <w:rsid w:val="00944D8F"/>
    <w:rsid w:val="00946209"/>
    <w:rsid w:val="00946B2F"/>
    <w:rsid w:val="009509BD"/>
    <w:rsid w:val="009511B2"/>
    <w:rsid w:val="009517B7"/>
    <w:rsid w:val="00952258"/>
    <w:rsid w:val="0095473C"/>
    <w:rsid w:val="00954951"/>
    <w:rsid w:val="00955DDF"/>
    <w:rsid w:val="009566F8"/>
    <w:rsid w:val="00956A1C"/>
    <w:rsid w:val="00957C70"/>
    <w:rsid w:val="00957E9E"/>
    <w:rsid w:val="00957FB5"/>
    <w:rsid w:val="00960516"/>
    <w:rsid w:val="009608C9"/>
    <w:rsid w:val="00960FA3"/>
    <w:rsid w:val="00961507"/>
    <w:rsid w:val="009622A8"/>
    <w:rsid w:val="00963E18"/>
    <w:rsid w:val="00964487"/>
    <w:rsid w:val="0096482A"/>
    <w:rsid w:val="00965D29"/>
    <w:rsid w:val="0096675D"/>
    <w:rsid w:val="009667DD"/>
    <w:rsid w:val="009672FF"/>
    <w:rsid w:val="00967708"/>
    <w:rsid w:val="00967A7C"/>
    <w:rsid w:val="00970068"/>
    <w:rsid w:val="00970FA0"/>
    <w:rsid w:val="00971F20"/>
    <w:rsid w:val="009723B6"/>
    <w:rsid w:val="00972903"/>
    <w:rsid w:val="00973483"/>
    <w:rsid w:val="0097429A"/>
    <w:rsid w:val="00974976"/>
    <w:rsid w:val="00975020"/>
    <w:rsid w:val="00975624"/>
    <w:rsid w:val="0097575E"/>
    <w:rsid w:val="00976433"/>
    <w:rsid w:val="00976DE9"/>
    <w:rsid w:val="0097703E"/>
    <w:rsid w:val="0097738A"/>
    <w:rsid w:val="00977BA1"/>
    <w:rsid w:val="00980274"/>
    <w:rsid w:val="00980B5C"/>
    <w:rsid w:val="00980CD5"/>
    <w:rsid w:val="009810A1"/>
    <w:rsid w:val="00981D96"/>
    <w:rsid w:val="009828B8"/>
    <w:rsid w:val="00982A29"/>
    <w:rsid w:val="00983E43"/>
    <w:rsid w:val="00984B21"/>
    <w:rsid w:val="00984EB6"/>
    <w:rsid w:val="00985019"/>
    <w:rsid w:val="00985A67"/>
    <w:rsid w:val="00985D1D"/>
    <w:rsid w:val="00986675"/>
    <w:rsid w:val="00986811"/>
    <w:rsid w:val="00986905"/>
    <w:rsid w:val="00987056"/>
    <w:rsid w:val="009871DD"/>
    <w:rsid w:val="00991060"/>
    <w:rsid w:val="00991A0D"/>
    <w:rsid w:val="00991B90"/>
    <w:rsid w:val="00991BC5"/>
    <w:rsid w:val="00991D1D"/>
    <w:rsid w:val="00992826"/>
    <w:rsid w:val="00993502"/>
    <w:rsid w:val="00993893"/>
    <w:rsid w:val="0099389A"/>
    <w:rsid w:val="009948B5"/>
    <w:rsid w:val="00995CC3"/>
    <w:rsid w:val="00995D0C"/>
    <w:rsid w:val="00995D22"/>
    <w:rsid w:val="00995F5D"/>
    <w:rsid w:val="009966F1"/>
    <w:rsid w:val="00996710"/>
    <w:rsid w:val="00996C9E"/>
    <w:rsid w:val="009A0032"/>
    <w:rsid w:val="009A00B0"/>
    <w:rsid w:val="009A0D1D"/>
    <w:rsid w:val="009A18C6"/>
    <w:rsid w:val="009A1A0D"/>
    <w:rsid w:val="009A3449"/>
    <w:rsid w:val="009A39C5"/>
    <w:rsid w:val="009A3AC5"/>
    <w:rsid w:val="009A3E67"/>
    <w:rsid w:val="009A534A"/>
    <w:rsid w:val="009A5F9B"/>
    <w:rsid w:val="009A6BE1"/>
    <w:rsid w:val="009A7699"/>
    <w:rsid w:val="009A77F0"/>
    <w:rsid w:val="009B002A"/>
    <w:rsid w:val="009B045D"/>
    <w:rsid w:val="009B04F3"/>
    <w:rsid w:val="009B0BA4"/>
    <w:rsid w:val="009B189E"/>
    <w:rsid w:val="009B1E8C"/>
    <w:rsid w:val="009B2734"/>
    <w:rsid w:val="009B3B38"/>
    <w:rsid w:val="009B649F"/>
    <w:rsid w:val="009B6C7B"/>
    <w:rsid w:val="009C144B"/>
    <w:rsid w:val="009C166C"/>
    <w:rsid w:val="009C24C0"/>
    <w:rsid w:val="009C32D2"/>
    <w:rsid w:val="009C4339"/>
    <w:rsid w:val="009C4BFE"/>
    <w:rsid w:val="009C5117"/>
    <w:rsid w:val="009C6971"/>
    <w:rsid w:val="009C6B0B"/>
    <w:rsid w:val="009C6C01"/>
    <w:rsid w:val="009D0CD8"/>
    <w:rsid w:val="009D10B9"/>
    <w:rsid w:val="009D13E9"/>
    <w:rsid w:val="009D185B"/>
    <w:rsid w:val="009D4A81"/>
    <w:rsid w:val="009D4B9D"/>
    <w:rsid w:val="009D538B"/>
    <w:rsid w:val="009D59CA"/>
    <w:rsid w:val="009D658D"/>
    <w:rsid w:val="009D6E06"/>
    <w:rsid w:val="009D72F1"/>
    <w:rsid w:val="009D7F77"/>
    <w:rsid w:val="009E103D"/>
    <w:rsid w:val="009E11C1"/>
    <w:rsid w:val="009E177F"/>
    <w:rsid w:val="009E1AA3"/>
    <w:rsid w:val="009E2D8D"/>
    <w:rsid w:val="009E388B"/>
    <w:rsid w:val="009E3B5F"/>
    <w:rsid w:val="009E3D7F"/>
    <w:rsid w:val="009E41D0"/>
    <w:rsid w:val="009E4D6E"/>
    <w:rsid w:val="009E575C"/>
    <w:rsid w:val="009E59F8"/>
    <w:rsid w:val="009E5AC0"/>
    <w:rsid w:val="009E6727"/>
    <w:rsid w:val="009E697F"/>
    <w:rsid w:val="009E6BFC"/>
    <w:rsid w:val="009F1437"/>
    <w:rsid w:val="009F1965"/>
    <w:rsid w:val="009F1A10"/>
    <w:rsid w:val="009F1BCB"/>
    <w:rsid w:val="009F1FC3"/>
    <w:rsid w:val="009F28DE"/>
    <w:rsid w:val="009F2AE6"/>
    <w:rsid w:val="009F2DC6"/>
    <w:rsid w:val="009F5532"/>
    <w:rsid w:val="009F6D9E"/>
    <w:rsid w:val="009F6F28"/>
    <w:rsid w:val="009F7D4A"/>
    <w:rsid w:val="00A00369"/>
    <w:rsid w:val="00A00D8D"/>
    <w:rsid w:val="00A022C1"/>
    <w:rsid w:val="00A0239B"/>
    <w:rsid w:val="00A02C04"/>
    <w:rsid w:val="00A034DF"/>
    <w:rsid w:val="00A035E0"/>
    <w:rsid w:val="00A0471A"/>
    <w:rsid w:val="00A04A6C"/>
    <w:rsid w:val="00A05577"/>
    <w:rsid w:val="00A060BC"/>
    <w:rsid w:val="00A06950"/>
    <w:rsid w:val="00A07672"/>
    <w:rsid w:val="00A07BD0"/>
    <w:rsid w:val="00A07C82"/>
    <w:rsid w:val="00A07D91"/>
    <w:rsid w:val="00A101F9"/>
    <w:rsid w:val="00A10C4C"/>
    <w:rsid w:val="00A10E4A"/>
    <w:rsid w:val="00A11477"/>
    <w:rsid w:val="00A11808"/>
    <w:rsid w:val="00A11967"/>
    <w:rsid w:val="00A11B8D"/>
    <w:rsid w:val="00A11DDB"/>
    <w:rsid w:val="00A12165"/>
    <w:rsid w:val="00A12772"/>
    <w:rsid w:val="00A12A72"/>
    <w:rsid w:val="00A13D6F"/>
    <w:rsid w:val="00A147A7"/>
    <w:rsid w:val="00A15BDE"/>
    <w:rsid w:val="00A164FA"/>
    <w:rsid w:val="00A1667D"/>
    <w:rsid w:val="00A1674E"/>
    <w:rsid w:val="00A20BA9"/>
    <w:rsid w:val="00A21C45"/>
    <w:rsid w:val="00A21E5D"/>
    <w:rsid w:val="00A22277"/>
    <w:rsid w:val="00A2266D"/>
    <w:rsid w:val="00A22E33"/>
    <w:rsid w:val="00A231F3"/>
    <w:rsid w:val="00A23C33"/>
    <w:rsid w:val="00A23FC7"/>
    <w:rsid w:val="00A2435A"/>
    <w:rsid w:val="00A243C0"/>
    <w:rsid w:val="00A25314"/>
    <w:rsid w:val="00A25978"/>
    <w:rsid w:val="00A26002"/>
    <w:rsid w:val="00A265CC"/>
    <w:rsid w:val="00A26C37"/>
    <w:rsid w:val="00A26FD3"/>
    <w:rsid w:val="00A27292"/>
    <w:rsid w:val="00A27423"/>
    <w:rsid w:val="00A27684"/>
    <w:rsid w:val="00A276ED"/>
    <w:rsid w:val="00A27932"/>
    <w:rsid w:val="00A27BDE"/>
    <w:rsid w:val="00A27FD8"/>
    <w:rsid w:val="00A30189"/>
    <w:rsid w:val="00A3050A"/>
    <w:rsid w:val="00A30AC2"/>
    <w:rsid w:val="00A31DAF"/>
    <w:rsid w:val="00A3218A"/>
    <w:rsid w:val="00A33B99"/>
    <w:rsid w:val="00A34C84"/>
    <w:rsid w:val="00A357BC"/>
    <w:rsid w:val="00A35EED"/>
    <w:rsid w:val="00A35F23"/>
    <w:rsid w:val="00A361ED"/>
    <w:rsid w:val="00A3668E"/>
    <w:rsid w:val="00A37092"/>
    <w:rsid w:val="00A40EB3"/>
    <w:rsid w:val="00A42EBF"/>
    <w:rsid w:val="00A44234"/>
    <w:rsid w:val="00A44681"/>
    <w:rsid w:val="00A44E48"/>
    <w:rsid w:val="00A45762"/>
    <w:rsid w:val="00A45896"/>
    <w:rsid w:val="00A45B08"/>
    <w:rsid w:val="00A45ECC"/>
    <w:rsid w:val="00A4702A"/>
    <w:rsid w:val="00A475F8"/>
    <w:rsid w:val="00A476E2"/>
    <w:rsid w:val="00A47797"/>
    <w:rsid w:val="00A47818"/>
    <w:rsid w:val="00A501BF"/>
    <w:rsid w:val="00A50D73"/>
    <w:rsid w:val="00A50EE0"/>
    <w:rsid w:val="00A50FEC"/>
    <w:rsid w:val="00A517C8"/>
    <w:rsid w:val="00A51A2B"/>
    <w:rsid w:val="00A52405"/>
    <w:rsid w:val="00A52A68"/>
    <w:rsid w:val="00A52C8C"/>
    <w:rsid w:val="00A53195"/>
    <w:rsid w:val="00A5340F"/>
    <w:rsid w:val="00A53DFD"/>
    <w:rsid w:val="00A53E45"/>
    <w:rsid w:val="00A549A1"/>
    <w:rsid w:val="00A57035"/>
    <w:rsid w:val="00A5711E"/>
    <w:rsid w:val="00A60F46"/>
    <w:rsid w:val="00A618FD"/>
    <w:rsid w:val="00A61BD7"/>
    <w:rsid w:val="00A620C3"/>
    <w:rsid w:val="00A6278A"/>
    <w:rsid w:val="00A63656"/>
    <w:rsid w:val="00A6431A"/>
    <w:rsid w:val="00A645B2"/>
    <w:rsid w:val="00A65035"/>
    <w:rsid w:val="00A677E6"/>
    <w:rsid w:val="00A7019E"/>
    <w:rsid w:val="00A708D5"/>
    <w:rsid w:val="00A71EC8"/>
    <w:rsid w:val="00A72AD5"/>
    <w:rsid w:val="00A73804"/>
    <w:rsid w:val="00A738DC"/>
    <w:rsid w:val="00A73CF8"/>
    <w:rsid w:val="00A74928"/>
    <w:rsid w:val="00A759AF"/>
    <w:rsid w:val="00A762B2"/>
    <w:rsid w:val="00A76823"/>
    <w:rsid w:val="00A801DE"/>
    <w:rsid w:val="00A80B63"/>
    <w:rsid w:val="00A81E75"/>
    <w:rsid w:val="00A82672"/>
    <w:rsid w:val="00A83562"/>
    <w:rsid w:val="00A837E9"/>
    <w:rsid w:val="00A84755"/>
    <w:rsid w:val="00A850B7"/>
    <w:rsid w:val="00A8529E"/>
    <w:rsid w:val="00A85332"/>
    <w:rsid w:val="00A869B6"/>
    <w:rsid w:val="00A90E75"/>
    <w:rsid w:val="00A90FEA"/>
    <w:rsid w:val="00A91410"/>
    <w:rsid w:val="00A93336"/>
    <w:rsid w:val="00A947B4"/>
    <w:rsid w:val="00A954FF"/>
    <w:rsid w:val="00A95E2F"/>
    <w:rsid w:val="00A9625A"/>
    <w:rsid w:val="00A96290"/>
    <w:rsid w:val="00A96361"/>
    <w:rsid w:val="00AA211B"/>
    <w:rsid w:val="00AA288A"/>
    <w:rsid w:val="00AA2C64"/>
    <w:rsid w:val="00AA2DD0"/>
    <w:rsid w:val="00AA3B40"/>
    <w:rsid w:val="00AA43D6"/>
    <w:rsid w:val="00AA4EB5"/>
    <w:rsid w:val="00AA4F84"/>
    <w:rsid w:val="00AA577F"/>
    <w:rsid w:val="00AA7532"/>
    <w:rsid w:val="00AB0050"/>
    <w:rsid w:val="00AB094C"/>
    <w:rsid w:val="00AB0A46"/>
    <w:rsid w:val="00AB1BBB"/>
    <w:rsid w:val="00AB29A4"/>
    <w:rsid w:val="00AB2CA8"/>
    <w:rsid w:val="00AB2DAF"/>
    <w:rsid w:val="00AB402D"/>
    <w:rsid w:val="00AB4794"/>
    <w:rsid w:val="00AB47B8"/>
    <w:rsid w:val="00AB4B12"/>
    <w:rsid w:val="00AB52E2"/>
    <w:rsid w:val="00AB5A8E"/>
    <w:rsid w:val="00AB5D55"/>
    <w:rsid w:val="00AB6A54"/>
    <w:rsid w:val="00AB6A90"/>
    <w:rsid w:val="00AB6B7E"/>
    <w:rsid w:val="00AC00BD"/>
    <w:rsid w:val="00AC0A21"/>
    <w:rsid w:val="00AC2CD6"/>
    <w:rsid w:val="00AC2E0B"/>
    <w:rsid w:val="00AC30EF"/>
    <w:rsid w:val="00AC3C60"/>
    <w:rsid w:val="00AC40F2"/>
    <w:rsid w:val="00AC4247"/>
    <w:rsid w:val="00AC449D"/>
    <w:rsid w:val="00AC4A47"/>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4CB"/>
    <w:rsid w:val="00AD6CEE"/>
    <w:rsid w:val="00AD6D0B"/>
    <w:rsid w:val="00AD7504"/>
    <w:rsid w:val="00AD78C8"/>
    <w:rsid w:val="00AE0DDD"/>
    <w:rsid w:val="00AE3134"/>
    <w:rsid w:val="00AE33B3"/>
    <w:rsid w:val="00AE34E3"/>
    <w:rsid w:val="00AE3E1D"/>
    <w:rsid w:val="00AE400B"/>
    <w:rsid w:val="00AE43DE"/>
    <w:rsid w:val="00AE6269"/>
    <w:rsid w:val="00AE762D"/>
    <w:rsid w:val="00AE79B5"/>
    <w:rsid w:val="00AF299F"/>
    <w:rsid w:val="00AF2ECA"/>
    <w:rsid w:val="00AF3CF9"/>
    <w:rsid w:val="00AF47BB"/>
    <w:rsid w:val="00AF4DF6"/>
    <w:rsid w:val="00AF583B"/>
    <w:rsid w:val="00AF58CA"/>
    <w:rsid w:val="00AF63CA"/>
    <w:rsid w:val="00AF694C"/>
    <w:rsid w:val="00AF6DEF"/>
    <w:rsid w:val="00AF7861"/>
    <w:rsid w:val="00B00524"/>
    <w:rsid w:val="00B0061B"/>
    <w:rsid w:val="00B018F1"/>
    <w:rsid w:val="00B021EB"/>
    <w:rsid w:val="00B026DE"/>
    <w:rsid w:val="00B03152"/>
    <w:rsid w:val="00B04795"/>
    <w:rsid w:val="00B04CBD"/>
    <w:rsid w:val="00B059E5"/>
    <w:rsid w:val="00B05CD0"/>
    <w:rsid w:val="00B06D2B"/>
    <w:rsid w:val="00B07299"/>
    <w:rsid w:val="00B10BC3"/>
    <w:rsid w:val="00B10E09"/>
    <w:rsid w:val="00B134C8"/>
    <w:rsid w:val="00B13D02"/>
    <w:rsid w:val="00B143BC"/>
    <w:rsid w:val="00B1688C"/>
    <w:rsid w:val="00B171CB"/>
    <w:rsid w:val="00B17959"/>
    <w:rsid w:val="00B17BD3"/>
    <w:rsid w:val="00B17D54"/>
    <w:rsid w:val="00B2034B"/>
    <w:rsid w:val="00B20CF9"/>
    <w:rsid w:val="00B2109D"/>
    <w:rsid w:val="00B2130D"/>
    <w:rsid w:val="00B24877"/>
    <w:rsid w:val="00B26012"/>
    <w:rsid w:val="00B261D2"/>
    <w:rsid w:val="00B26305"/>
    <w:rsid w:val="00B26351"/>
    <w:rsid w:val="00B2758D"/>
    <w:rsid w:val="00B30598"/>
    <w:rsid w:val="00B30EBB"/>
    <w:rsid w:val="00B31016"/>
    <w:rsid w:val="00B31E15"/>
    <w:rsid w:val="00B31EBA"/>
    <w:rsid w:val="00B326D8"/>
    <w:rsid w:val="00B32BBC"/>
    <w:rsid w:val="00B32C2F"/>
    <w:rsid w:val="00B33320"/>
    <w:rsid w:val="00B3493B"/>
    <w:rsid w:val="00B35BB0"/>
    <w:rsid w:val="00B361B0"/>
    <w:rsid w:val="00B36B9A"/>
    <w:rsid w:val="00B37547"/>
    <w:rsid w:val="00B376D2"/>
    <w:rsid w:val="00B37D55"/>
    <w:rsid w:val="00B40A9A"/>
    <w:rsid w:val="00B40D9C"/>
    <w:rsid w:val="00B4220A"/>
    <w:rsid w:val="00B424D7"/>
    <w:rsid w:val="00B42BCC"/>
    <w:rsid w:val="00B42DCF"/>
    <w:rsid w:val="00B4331C"/>
    <w:rsid w:val="00B435FB"/>
    <w:rsid w:val="00B43619"/>
    <w:rsid w:val="00B44230"/>
    <w:rsid w:val="00B44774"/>
    <w:rsid w:val="00B465F1"/>
    <w:rsid w:val="00B47E19"/>
    <w:rsid w:val="00B50EF6"/>
    <w:rsid w:val="00B51E8F"/>
    <w:rsid w:val="00B51EDF"/>
    <w:rsid w:val="00B5261A"/>
    <w:rsid w:val="00B52953"/>
    <w:rsid w:val="00B52DD8"/>
    <w:rsid w:val="00B52E2E"/>
    <w:rsid w:val="00B5339B"/>
    <w:rsid w:val="00B538A2"/>
    <w:rsid w:val="00B53A78"/>
    <w:rsid w:val="00B54142"/>
    <w:rsid w:val="00B54972"/>
    <w:rsid w:val="00B56E47"/>
    <w:rsid w:val="00B57AD9"/>
    <w:rsid w:val="00B60AFD"/>
    <w:rsid w:val="00B61018"/>
    <w:rsid w:val="00B61D12"/>
    <w:rsid w:val="00B6258F"/>
    <w:rsid w:val="00B63277"/>
    <w:rsid w:val="00B639AA"/>
    <w:rsid w:val="00B63F2F"/>
    <w:rsid w:val="00B63F63"/>
    <w:rsid w:val="00B64546"/>
    <w:rsid w:val="00B64677"/>
    <w:rsid w:val="00B6572B"/>
    <w:rsid w:val="00B659F6"/>
    <w:rsid w:val="00B66A13"/>
    <w:rsid w:val="00B67445"/>
    <w:rsid w:val="00B67730"/>
    <w:rsid w:val="00B67810"/>
    <w:rsid w:val="00B715E1"/>
    <w:rsid w:val="00B720D8"/>
    <w:rsid w:val="00B7256A"/>
    <w:rsid w:val="00B73373"/>
    <w:rsid w:val="00B742D7"/>
    <w:rsid w:val="00B759CA"/>
    <w:rsid w:val="00B768F5"/>
    <w:rsid w:val="00B77187"/>
    <w:rsid w:val="00B772D2"/>
    <w:rsid w:val="00B7743A"/>
    <w:rsid w:val="00B77D70"/>
    <w:rsid w:val="00B77F3A"/>
    <w:rsid w:val="00B802A7"/>
    <w:rsid w:val="00B81351"/>
    <w:rsid w:val="00B81725"/>
    <w:rsid w:val="00B81EE3"/>
    <w:rsid w:val="00B83C59"/>
    <w:rsid w:val="00B83F54"/>
    <w:rsid w:val="00B85F72"/>
    <w:rsid w:val="00B85F89"/>
    <w:rsid w:val="00B8681B"/>
    <w:rsid w:val="00B87549"/>
    <w:rsid w:val="00B8799F"/>
    <w:rsid w:val="00B9002F"/>
    <w:rsid w:val="00B91367"/>
    <w:rsid w:val="00B918ED"/>
    <w:rsid w:val="00B92591"/>
    <w:rsid w:val="00B9320B"/>
    <w:rsid w:val="00B93CB6"/>
    <w:rsid w:val="00B94B4A"/>
    <w:rsid w:val="00B95398"/>
    <w:rsid w:val="00B97509"/>
    <w:rsid w:val="00BA1802"/>
    <w:rsid w:val="00BA3804"/>
    <w:rsid w:val="00BA3C3C"/>
    <w:rsid w:val="00BA4CB5"/>
    <w:rsid w:val="00BA4D14"/>
    <w:rsid w:val="00BA5237"/>
    <w:rsid w:val="00BA7111"/>
    <w:rsid w:val="00BA751E"/>
    <w:rsid w:val="00BA756D"/>
    <w:rsid w:val="00BA7B29"/>
    <w:rsid w:val="00BB0358"/>
    <w:rsid w:val="00BB05F0"/>
    <w:rsid w:val="00BB08FC"/>
    <w:rsid w:val="00BB0939"/>
    <w:rsid w:val="00BB31BF"/>
    <w:rsid w:val="00BB35CC"/>
    <w:rsid w:val="00BB3674"/>
    <w:rsid w:val="00BB45FC"/>
    <w:rsid w:val="00BB564F"/>
    <w:rsid w:val="00BB58C5"/>
    <w:rsid w:val="00BB66C2"/>
    <w:rsid w:val="00BB6C3E"/>
    <w:rsid w:val="00BB6CC4"/>
    <w:rsid w:val="00BB6DDE"/>
    <w:rsid w:val="00BB7062"/>
    <w:rsid w:val="00BB7B06"/>
    <w:rsid w:val="00BC0744"/>
    <w:rsid w:val="00BC25D7"/>
    <w:rsid w:val="00BC315F"/>
    <w:rsid w:val="00BC33FB"/>
    <w:rsid w:val="00BC353B"/>
    <w:rsid w:val="00BC367D"/>
    <w:rsid w:val="00BC4B70"/>
    <w:rsid w:val="00BC520D"/>
    <w:rsid w:val="00BC610F"/>
    <w:rsid w:val="00BC69D1"/>
    <w:rsid w:val="00BC7635"/>
    <w:rsid w:val="00BD0013"/>
    <w:rsid w:val="00BD0B58"/>
    <w:rsid w:val="00BD19C5"/>
    <w:rsid w:val="00BD1C8B"/>
    <w:rsid w:val="00BD21F7"/>
    <w:rsid w:val="00BD2273"/>
    <w:rsid w:val="00BD2434"/>
    <w:rsid w:val="00BD2E2A"/>
    <w:rsid w:val="00BD3D57"/>
    <w:rsid w:val="00BD46A6"/>
    <w:rsid w:val="00BD55FD"/>
    <w:rsid w:val="00BD5AAA"/>
    <w:rsid w:val="00BD5C4C"/>
    <w:rsid w:val="00BD5D68"/>
    <w:rsid w:val="00BD6050"/>
    <w:rsid w:val="00BD693B"/>
    <w:rsid w:val="00BD6C8F"/>
    <w:rsid w:val="00BD7B79"/>
    <w:rsid w:val="00BD7B8E"/>
    <w:rsid w:val="00BE0A9D"/>
    <w:rsid w:val="00BE0DA2"/>
    <w:rsid w:val="00BE2830"/>
    <w:rsid w:val="00BE2911"/>
    <w:rsid w:val="00BE2DC7"/>
    <w:rsid w:val="00BE2FCA"/>
    <w:rsid w:val="00BE331D"/>
    <w:rsid w:val="00BE4333"/>
    <w:rsid w:val="00BE49AA"/>
    <w:rsid w:val="00BE68EC"/>
    <w:rsid w:val="00BE7C1C"/>
    <w:rsid w:val="00BF030C"/>
    <w:rsid w:val="00BF08C2"/>
    <w:rsid w:val="00BF1DD0"/>
    <w:rsid w:val="00BF21CA"/>
    <w:rsid w:val="00BF21D3"/>
    <w:rsid w:val="00BF349C"/>
    <w:rsid w:val="00BF374B"/>
    <w:rsid w:val="00BF3D22"/>
    <w:rsid w:val="00BF62B9"/>
    <w:rsid w:val="00C00F70"/>
    <w:rsid w:val="00C01083"/>
    <w:rsid w:val="00C01D2A"/>
    <w:rsid w:val="00C037B4"/>
    <w:rsid w:val="00C04BBA"/>
    <w:rsid w:val="00C05AF9"/>
    <w:rsid w:val="00C066E9"/>
    <w:rsid w:val="00C069D5"/>
    <w:rsid w:val="00C0760E"/>
    <w:rsid w:val="00C104A9"/>
    <w:rsid w:val="00C11075"/>
    <w:rsid w:val="00C1153A"/>
    <w:rsid w:val="00C11A73"/>
    <w:rsid w:val="00C120EE"/>
    <w:rsid w:val="00C1387D"/>
    <w:rsid w:val="00C154D1"/>
    <w:rsid w:val="00C16394"/>
    <w:rsid w:val="00C172FE"/>
    <w:rsid w:val="00C17E5A"/>
    <w:rsid w:val="00C17EA3"/>
    <w:rsid w:val="00C206DA"/>
    <w:rsid w:val="00C20B3A"/>
    <w:rsid w:val="00C21656"/>
    <w:rsid w:val="00C21AA5"/>
    <w:rsid w:val="00C222F9"/>
    <w:rsid w:val="00C224E9"/>
    <w:rsid w:val="00C23BDD"/>
    <w:rsid w:val="00C2493C"/>
    <w:rsid w:val="00C24FAC"/>
    <w:rsid w:val="00C25070"/>
    <w:rsid w:val="00C2535D"/>
    <w:rsid w:val="00C25794"/>
    <w:rsid w:val="00C26869"/>
    <w:rsid w:val="00C2710B"/>
    <w:rsid w:val="00C27707"/>
    <w:rsid w:val="00C27787"/>
    <w:rsid w:val="00C30EAA"/>
    <w:rsid w:val="00C314C2"/>
    <w:rsid w:val="00C32CEB"/>
    <w:rsid w:val="00C33B71"/>
    <w:rsid w:val="00C33FDC"/>
    <w:rsid w:val="00C3493D"/>
    <w:rsid w:val="00C35427"/>
    <w:rsid w:val="00C360DB"/>
    <w:rsid w:val="00C362F6"/>
    <w:rsid w:val="00C36622"/>
    <w:rsid w:val="00C37273"/>
    <w:rsid w:val="00C3769F"/>
    <w:rsid w:val="00C4017C"/>
    <w:rsid w:val="00C40442"/>
    <w:rsid w:val="00C431E6"/>
    <w:rsid w:val="00C43F55"/>
    <w:rsid w:val="00C44245"/>
    <w:rsid w:val="00C447B7"/>
    <w:rsid w:val="00C44905"/>
    <w:rsid w:val="00C45442"/>
    <w:rsid w:val="00C45AE4"/>
    <w:rsid w:val="00C4627C"/>
    <w:rsid w:val="00C46454"/>
    <w:rsid w:val="00C46920"/>
    <w:rsid w:val="00C47874"/>
    <w:rsid w:val="00C5286E"/>
    <w:rsid w:val="00C52B82"/>
    <w:rsid w:val="00C52D8D"/>
    <w:rsid w:val="00C54526"/>
    <w:rsid w:val="00C54C93"/>
    <w:rsid w:val="00C5511A"/>
    <w:rsid w:val="00C553AB"/>
    <w:rsid w:val="00C55948"/>
    <w:rsid w:val="00C563E0"/>
    <w:rsid w:val="00C573D5"/>
    <w:rsid w:val="00C57E58"/>
    <w:rsid w:val="00C6005F"/>
    <w:rsid w:val="00C601A5"/>
    <w:rsid w:val="00C6239D"/>
    <w:rsid w:val="00C62759"/>
    <w:rsid w:val="00C635F1"/>
    <w:rsid w:val="00C63FF7"/>
    <w:rsid w:val="00C64168"/>
    <w:rsid w:val="00C64498"/>
    <w:rsid w:val="00C64D36"/>
    <w:rsid w:val="00C65A40"/>
    <w:rsid w:val="00C65B55"/>
    <w:rsid w:val="00C65C20"/>
    <w:rsid w:val="00C65F5D"/>
    <w:rsid w:val="00C65FA4"/>
    <w:rsid w:val="00C66533"/>
    <w:rsid w:val="00C6656D"/>
    <w:rsid w:val="00C70019"/>
    <w:rsid w:val="00C7152B"/>
    <w:rsid w:val="00C71D1E"/>
    <w:rsid w:val="00C73031"/>
    <w:rsid w:val="00C76F98"/>
    <w:rsid w:val="00C77B1F"/>
    <w:rsid w:val="00C77B35"/>
    <w:rsid w:val="00C77B77"/>
    <w:rsid w:val="00C81714"/>
    <w:rsid w:val="00C81F11"/>
    <w:rsid w:val="00C83613"/>
    <w:rsid w:val="00C83D84"/>
    <w:rsid w:val="00C84A5D"/>
    <w:rsid w:val="00C8539C"/>
    <w:rsid w:val="00C857F3"/>
    <w:rsid w:val="00C85864"/>
    <w:rsid w:val="00C85D6C"/>
    <w:rsid w:val="00C864C0"/>
    <w:rsid w:val="00C86739"/>
    <w:rsid w:val="00C901D2"/>
    <w:rsid w:val="00C90AFC"/>
    <w:rsid w:val="00C90C24"/>
    <w:rsid w:val="00C91F5B"/>
    <w:rsid w:val="00C9262F"/>
    <w:rsid w:val="00C93A31"/>
    <w:rsid w:val="00C93D81"/>
    <w:rsid w:val="00C95657"/>
    <w:rsid w:val="00C956B6"/>
    <w:rsid w:val="00C95843"/>
    <w:rsid w:val="00C95D77"/>
    <w:rsid w:val="00C95E61"/>
    <w:rsid w:val="00C97916"/>
    <w:rsid w:val="00CA0E8A"/>
    <w:rsid w:val="00CA12D2"/>
    <w:rsid w:val="00CA145A"/>
    <w:rsid w:val="00CA162B"/>
    <w:rsid w:val="00CA1A45"/>
    <w:rsid w:val="00CA38F9"/>
    <w:rsid w:val="00CA3F0E"/>
    <w:rsid w:val="00CA4807"/>
    <w:rsid w:val="00CA5DD0"/>
    <w:rsid w:val="00CA684C"/>
    <w:rsid w:val="00CA796B"/>
    <w:rsid w:val="00CB0368"/>
    <w:rsid w:val="00CB1A03"/>
    <w:rsid w:val="00CB279B"/>
    <w:rsid w:val="00CB2892"/>
    <w:rsid w:val="00CB35DE"/>
    <w:rsid w:val="00CB445D"/>
    <w:rsid w:val="00CB4CF3"/>
    <w:rsid w:val="00CB53E3"/>
    <w:rsid w:val="00CB65D3"/>
    <w:rsid w:val="00CB6B1B"/>
    <w:rsid w:val="00CB71B7"/>
    <w:rsid w:val="00CB7A9F"/>
    <w:rsid w:val="00CB7C0F"/>
    <w:rsid w:val="00CC0F4D"/>
    <w:rsid w:val="00CC158F"/>
    <w:rsid w:val="00CC1671"/>
    <w:rsid w:val="00CC34E8"/>
    <w:rsid w:val="00CC390E"/>
    <w:rsid w:val="00CC4195"/>
    <w:rsid w:val="00CC4921"/>
    <w:rsid w:val="00CC49BF"/>
    <w:rsid w:val="00CC69B1"/>
    <w:rsid w:val="00CC69C9"/>
    <w:rsid w:val="00CC6C02"/>
    <w:rsid w:val="00CC7D01"/>
    <w:rsid w:val="00CD02DA"/>
    <w:rsid w:val="00CD2DDE"/>
    <w:rsid w:val="00CD3FA9"/>
    <w:rsid w:val="00CD4656"/>
    <w:rsid w:val="00CD480C"/>
    <w:rsid w:val="00CD596C"/>
    <w:rsid w:val="00CD5AA9"/>
    <w:rsid w:val="00CD6301"/>
    <w:rsid w:val="00CD6E2E"/>
    <w:rsid w:val="00CE024F"/>
    <w:rsid w:val="00CE086B"/>
    <w:rsid w:val="00CE0A3F"/>
    <w:rsid w:val="00CE0F66"/>
    <w:rsid w:val="00CE1718"/>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63E6"/>
    <w:rsid w:val="00CF76CB"/>
    <w:rsid w:val="00D00933"/>
    <w:rsid w:val="00D009E9"/>
    <w:rsid w:val="00D02C92"/>
    <w:rsid w:val="00D032B8"/>
    <w:rsid w:val="00D03800"/>
    <w:rsid w:val="00D03A1D"/>
    <w:rsid w:val="00D04BE1"/>
    <w:rsid w:val="00D04E57"/>
    <w:rsid w:val="00D05282"/>
    <w:rsid w:val="00D0698A"/>
    <w:rsid w:val="00D0750A"/>
    <w:rsid w:val="00D07851"/>
    <w:rsid w:val="00D10B72"/>
    <w:rsid w:val="00D10D7D"/>
    <w:rsid w:val="00D114B8"/>
    <w:rsid w:val="00D11568"/>
    <w:rsid w:val="00D116A5"/>
    <w:rsid w:val="00D12B18"/>
    <w:rsid w:val="00D12CF0"/>
    <w:rsid w:val="00D131F6"/>
    <w:rsid w:val="00D1321E"/>
    <w:rsid w:val="00D152A4"/>
    <w:rsid w:val="00D15B7E"/>
    <w:rsid w:val="00D16476"/>
    <w:rsid w:val="00D168E4"/>
    <w:rsid w:val="00D16B12"/>
    <w:rsid w:val="00D16DFC"/>
    <w:rsid w:val="00D1792E"/>
    <w:rsid w:val="00D22459"/>
    <w:rsid w:val="00D229C1"/>
    <w:rsid w:val="00D237D1"/>
    <w:rsid w:val="00D23A14"/>
    <w:rsid w:val="00D24399"/>
    <w:rsid w:val="00D2482B"/>
    <w:rsid w:val="00D24B01"/>
    <w:rsid w:val="00D25EA7"/>
    <w:rsid w:val="00D269D8"/>
    <w:rsid w:val="00D26CDE"/>
    <w:rsid w:val="00D27227"/>
    <w:rsid w:val="00D27585"/>
    <w:rsid w:val="00D27F65"/>
    <w:rsid w:val="00D31741"/>
    <w:rsid w:val="00D31C3B"/>
    <w:rsid w:val="00D3347B"/>
    <w:rsid w:val="00D33B80"/>
    <w:rsid w:val="00D33C21"/>
    <w:rsid w:val="00D34355"/>
    <w:rsid w:val="00D344B9"/>
    <w:rsid w:val="00D36BD6"/>
    <w:rsid w:val="00D37D30"/>
    <w:rsid w:val="00D40690"/>
    <w:rsid w:val="00D408E1"/>
    <w:rsid w:val="00D40B43"/>
    <w:rsid w:val="00D41CE4"/>
    <w:rsid w:val="00D43B50"/>
    <w:rsid w:val="00D44E02"/>
    <w:rsid w:val="00D45167"/>
    <w:rsid w:val="00D468C7"/>
    <w:rsid w:val="00D46EDC"/>
    <w:rsid w:val="00D51FDB"/>
    <w:rsid w:val="00D52C54"/>
    <w:rsid w:val="00D53141"/>
    <w:rsid w:val="00D54CFB"/>
    <w:rsid w:val="00D552B5"/>
    <w:rsid w:val="00D562F0"/>
    <w:rsid w:val="00D56823"/>
    <w:rsid w:val="00D56FC8"/>
    <w:rsid w:val="00D570BB"/>
    <w:rsid w:val="00D60889"/>
    <w:rsid w:val="00D61528"/>
    <w:rsid w:val="00D627C6"/>
    <w:rsid w:val="00D62EE5"/>
    <w:rsid w:val="00D6378D"/>
    <w:rsid w:val="00D639FE"/>
    <w:rsid w:val="00D63FF9"/>
    <w:rsid w:val="00D644ED"/>
    <w:rsid w:val="00D64C1E"/>
    <w:rsid w:val="00D64D69"/>
    <w:rsid w:val="00D650E1"/>
    <w:rsid w:val="00D65B51"/>
    <w:rsid w:val="00D65E74"/>
    <w:rsid w:val="00D65F36"/>
    <w:rsid w:val="00D66EEC"/>
    <w:rsid w:val="00D679DA"/>
    <w:rsid w:val="00D71D65"/>
    <w:rsid w:val="00D71DED"/>
    <w:rsid w:val="00D72B05"/>
    <w:rsid w:val="00D73217"/>
    <w:rsid w:val="00D741FB"/>
    <w:rsid w:val="00D755B7"/>
    <w:rsid w:val="00D7594A"/>
    <w:rsid w:val="00D7709E"/>
    <w:rsid w:val="00D7716F"/>
    <w:rsid w:val="00D7772F"/>
    <w:rsid w:val="00D8090B"/>
    <w:rsid w:val="00D82AB1"/>
    <w:rsid w:val="00D83B96"/>
    <w:rsid w:val="00D83DB7"/>
    <w:rsid w:val="00D854D8"/>
    <w:rsid w:val="00D86B08"/>
    <w:rsid w:val="00D87F1E"/>
    <w:rsid w:val="00D9047E"/>
    <w:rsid w:val="00D90ABD"/>
    <w:rsid w:val="00D91A6D"/>
    <w:rsid w:val="00D9281A"/>
    <w:rsid w:val="00D92C13"/>
    <w:rsid w:val="00D92DB6"/>
    <w:rsid w:val="00D9345E"/>
    <w:rsid w:val="00D93D19"/>
    <w:rsid w:val="00D94E4C"/>
    <w:rsid w:val="00D955C8"/>
    <w:rsid w:val="00D95618"/>
    <w:rsid w:val="00D95B34"/>
    <w:rsid w:val="00D95DF9"/>
    <w:rsid w:val="00D96740"/>
    <w:rsid w:val="00D97535"/>
    <w:rsid w:val="00D97E4F"/>
    <w:rsid w:val="00DA0640"/>
    <w:rsid w:val="00DA07D6"/>
    <w:rsid w:val="00DA08FC"/>
    <w:rsid w:val="00DA0CDE"/>
    <w:rsid w:val="00DA1701"/>
    <w:rsid w:val="00DA1E85"/>
    <w:rsid w:val="00DA24AF"/>
    <w:rsid w:val="00DA2681"/>
    <w:rsid w:val="00DA2903"/>
    <w:rsid w:val="00DA3451"/>
    <w:rsid w:val="00DA4869"/>
    <w:rsid w:val="00DA6271"/>
    <w:rsid w:val="00DA6DAE"/>
    <w:rsid w:val="00DA72FF"/>
    <w:rsid w:val="00DA7307"/>
    <w:rsid w:val="00DA7DBC"/>
    <w:rsid w:val="00DB0AB4"/>
    <w:rsid w:val="00DB0B00"/>
    <w:rsid w:val="00DB0D38"/>
    <w:rsid w:val="00DB1ADE"/>
    <w:rsid w:val="00DB21D1"/>
    <w:rsid w:val="00DB3377"/>
    <w:rsid w:val="00DB57CB"/>
    <w:rsid w:val="00DB5A72"/>
    <w:rsid w:val="00DB6333"/>
    <w:rsid w:val="00DB6FD9"/>
    <w:rsid w:val="00DB7396"/>
    <w:rsid w:val="00DC07E5"/>
    <w:rsid w:val="00DC0B3F"/>
    <w:rsid w:val="00DC14C2"/>
    <w:rsid w:val="00DC185F"/>
    <w:rsid w:val="00DC1AA7"/>
    <w:rsid w:val="00DC1FE7"/>
    <w:rsid w:val="00DC2AF3"/>
    <w:rsid w:val="00DC32C3"/>
    <w:rsid w:val="00DC4535"/>
    <w:rsid w:val="00DC62ED"/>
    <w:rsid w:val="00DC6B41"/>
    <w:rsid w:val="00DC7DA5"/>
    <w:rsid w:val="00DC7F1C"/>
    <w:rsid w:val="00DD0768"/>
    <w:rsid w:val="00DD16BF"/>
    <w:rsid w:val="00DD2575"/>
    <w:rsid w:val="00DD2C98"/>
    <w:rsid w:val="00DD3305"/>
    <w:rsid w:val="00DD367B"/>
    <w:rsid w:val="00DD4874"/>
    <w:rsid w:val="00DD6134"/>
    <w:rsid w:val="00DD64FA"/>
    <w:rsid w:val="00DD6A99"/>
    <w:rsid w:val="00DD6B9A"/>
    <w:rsid w:val="00DD7407"/>
    <w:rsid w:val="00DD7447"/>
    <w:rsid w:val="00DE016C"/>
    <w:rsid w:val="00DE07C9"/>
    <w:rsid w:val="00DE0C37"/>
    <w:rsid w:val="00DE19C0"/>
    <w:rsid w:val="00DE2841"/>
    <w:rsid w:val="00DE290E"/>
    <w:rsid w:val="00DE3BC8"/>
    <w:rsid w:val="00DE4305"/>
    <w:rsid w:val="00DE6D9B"/>
    <w:rsid w:val="00DE73D5"/>
    <w:rsid w:val="00DE7DC8"/>
    <w:rsid w:val="00DF091E"/>
    <w:rsid w:val="00DF1666"/>
    <w:rsid w:val="00DF1D19"/>
    <w:rsid w:val="00DF1FD8"/>
    <w:rsid w:val="00DF2066"/>
    <w:rsid w:val="00DF27F1"/>
    <w:rsid w:val="00DF2EE2"/>
    <w:rsid w:val="00DF354F"/>
    <w:rsid w:val="00DF3B98"/>
    <w:rsid w:val="00DF464C"/>
    <w:rsid w:val="00DF50EF"/>
    <w:rsid w:val="00DF54E6"/>
    <w:rsid w:val="00DF6654"/>
    <w:rsid w:val="00DF6891"/>
    <w:rsid w:val="00DF6B8D"/>
    <w:rsid w:val="00DF745C"/>
    <w:rsid w:val="00DF74B5"/>
    <w:rsid w:val="00DF771C"/>
    <w:rsid w:val="00E006C7"/>
    <w:rsid w:val="00E00870"/>
    <w:rsid w:val="00E00A7E"/>
    <w:rsid w:val="00E00AF1"/>
    <w:rsid w:val="00E0100C"/>
    <w:rsid w:val="00E0190A"/>
    <w:rsid w:val="00E02137"/>
    <w:rsid w:val="00E02459"/>
    <w:rsid w:val="00E02566"/>
    <w:rsid w:val="00E027B9"/>
    <w:rsid w:val="00E041FE"/>
    <w:rsid w:val="00E04801"/>
    <w:rsid w:val="00E05C94"/>
    <w:rsid w:val="00E0610D"/>
    <w:rsid w:val="00E0636A"/>
    <w:rsid w:val="00E0648A"/>
    <w:rsid w:val="00E067FB"/>
    <w:rsid w:val="00E0712A"/>
    <w:rsid w:val="00E10560"/>
    <w:rsid w:val="00E105D7"/>
    <w:rsid w:val="00E10B9E"/>
    <w:rsid w:val="00E10C24"/>
    <w:rsid w:val="00E12944"/>
    <w:rsid w:val="00E13931"/>
    <w:rsid w:val="00E13D91"/>
    <w:rsid w:val="00E149EC"/>
    <w:rsid w:val="00E14D1F"/>
    <w:rsid w:val="00E15D13"/>
    <w:rsid w:val="00E15E49"/>
    <w:rsid w:val="00E15E6E"/>
    <w:rsid w:val="00E17A49"/>
    <w:rsid w:val="00E2008F"/>
    <w:rsid w:val="00E20340"/>
    <w:rsid w:val="00E2067A"/>
    <w:rsid w:val="00E20F81"/>
    <w:rsid w:val="00E2153E"/>
    <w:rsid w:val="00E21BD9"/>
    <w:rsid w:val="00E21C4F"/>
    <w:rsid w:val="00E23B1D"/>
    <w:rsid w:val="00E23DAB"/>
    <w:rsid w:val="00E24197"/>
    <w:rsid w:val="00E24248"/>
    <w:rsid w:val="00E24D56"/>
    <w:rsid w:val="00E2521C"/>
    <w:rsid w:val="00E2704E"/>
    <w:rsid w:val="00E27122"/>
    <w:rsid w:val="00E2715B"/>
    <w:rsid w:val="00E315F0"/>
    <w:rsid w:val="00E31B09"/>
    <w:rsid w:val="00E3205D"/>
    <w:rsid w:val="00E323A0"/>
    <w:rsid w:val="00E34BED"/>
    <w:rsid w:val="00E34E8D"/>
    <w:rsid w:val="00E3742C"/>
    <w:rsid w:val="00E40827"/>
    <w:rsid w:val="00E412E0"/>
    <w:rsid w:val="00E4197A"/>
    <w:rsid w:val="00E42509"/>
    <w:rsid w:val="00E42724"/>
    <w:rsid w:val="00E430F8"/>
    <w:rsid w:val="00E4338F"/>
    <w:rsid w:val="00E43EF2"/>
    <w:rsid w:val="00E442AA"/>
    <w:rsid w:val="00E446FE"/>
    <w:rsid w:val="00E44B8E"/>
    <w:rsid w:val="00E44C23"/>
    <w:rsid w:val="00E45069"/>
    <w:rsid w:val="00E45980"/>
    <w:rsid w:val="00E46322"/>
    <w:rsid w:val="00E469C8"/>
    <w:rsid w:val="00E46ED7"/>
    <w:rsid w:val="00E47202"/>
    <w:rsid w:val="00E47469"/>
    <w:rsid w:val="00E505CE"/>
    <w:rsid w:val="00E51124"/>
    <w:rsid w:val="00E511D7"/>
    <w:rsid w:val="00E516CD"/>
    <w:rsid w:val="00E51B85"/>
    <w:rsid w:val="00E51EAE"/>
    <w:rsid w:val="00E5228A"/>
    <w:rsid w:val="00E523FA"/>
    <w:rsid w:val="00E53EA1"/>
    <w:rsid w:val="00E546C7"/>
    <w:rsid w:val="00E548CC"/>
    <w:rsid w:val="00E55B54"/>
    <w:rsid w:val="00E55E4F"/>
    <w:rsid w:val="00E56363"/>
    <w:rsid w:val="00E5721A"/>
    <w:rsid w:val="00E57B83"/>
    <w:rsid w:val="00E60846"/>
    <w:rsid w:val="00E60BA0"/>
    <w:rsid w:val="00E61C61"/>
    <w:rsid w:val="00E626E4"/>
    <w:rsid w:val="00E62C03"/>
    <w:rsid w:val="00E64A71"/>
    <w:rsid w:val="00E66045"/>
    <w:rsid w:val="00E661C0"/>
    <w:rsid w:val="00E66366"/>
    <w:rsid w:val="00E66A5D"/>
    <w:rsid w:val="00E70299"/>
    <w:rsid w:val="00E716AE"/>
    <w:rsid w:val="00E721F3"/>
    <w:rsid w:val="00E722B6"/>
    <w:rsid w:val="00E7293F"/>
    <w:rsid w:val="00E74255"/>
    <w:rsid w:val="00E744ED"/>
    <w:rsid w:val="00E74CE5"/>
    <w:rsid w:val="00E7562E"/>
    <w:rsid w:val="00E757F0"/>
    <w:rsid w:val="00E77307"/>
    <w:rsid w:val="00E80B75"/>
    <w:rsid w:val="00E818D5"/>
    <w:rsid w:val="00E82B63"/>
    <w:rsid w:val="00E8319B"/>
    <w:rsid w:val="00E83C08"/>
    <w:rsid w:val="00E84BD2"/>
    <w:rsid w:val="00E84F38"/>
    <w:rsid w:val="00E85B7D"/>
    <w:rsid w:val="00E85D49"/>
    <w:rsid w:val="00E85D5E"/>
    <w:rsid w:val="00E85D6D"/>
    <w:rsid w:val="00E86790"/>
    <w:rsid w:val="00E87FA5"/>
    <w:rsid w:val="00E912D4"/>
    <w:rsid w:val="00E91BBE"/>
    <w:rsid w:val="00E920C0"/>
    <w:rsid w:val="00E938A4"/>
    <w:rsid w:val="00E93B77"/>
    <w:rsid w:val="00E94C6B"/>
    <w:rsid w:val="00E94E0B"/>
    <w:rsid w:val="00E95423"/>
    <w:rsid w:val="00E9627E"/>
    <w:rsid w:val="00E96B8F"/>
    <w:rsid w:val="00E96CB7"/>
    <w:rsid w:val="00E96D7A"/>
    <w:rsid w:val="00E972C4"/>
    <w:rsid w:val="00EA0DA9"/>
    <w:rsid w:val="00EA19CC"/>
    <w:rsid w:val="00EA28D2"/>
    <w:rsid w:val="00EA3C9E"/>
    <w:rsid w:val="00EA4C4F"/>
    <w:rsid w:val="00EA57D4"/>
    <w:rsid w:val="00EA5F84"/>
    <w:rsid w:val="00EA666C"/>
    <w:rsid w:val="00EA6A78"/>
    <w:rsid w:val="00EA737A"/>
    <w:rsid w:val="00EB0D2A"/>
    <w:rsid w:val="00EB11B3"/>
    <w:rsid w:val="00EB1B29"/>
    <w:rsid w:val="00EB1C1F"/>
    <w:rsid w:val="00EB248D"/>
    <w:rsid w:val="00EB28BB"/>
    <w:rsid w:val="00EB299D"/>
    <w:rsid w:val="00EB29C9"/>
    <w:rsid w:val="00EB2E94"/>
    <w:rsid w:val="00EB36E0"/>
    <w:rsid w:val="00EB39CE"/>
    <w:rsid w:val="00EB455A"/>
    <w:rsid w:val="00EB4D7A"/>
    <w:rsid w:val="00EB51A4"/>
    <w:rsid w:val="00EB52FE"/>
    <w:rsid w:val="00EB5827"/>
    <w:rsid w:val="00EB65DA"/>
    <w:rsid w:val="00EB6907"/>
    <w:rsid w:val="00EB7298"/>
    <w:rsid w:val="00EB78AE"/>
    <w:rsid w:val="00EC0132"/>
    <w:rsid w:val="00EC0619"/>
    <w:rsid w:val="00EC1208"/>
    <w:rsid w:val="00EC1BA5"/>
    <w:rsid w:val="00EC33B8"/>
    <w:rsid w:val="00EC409A"/>
    <w:rsid w:val="00EC6662"/>
    <w:rsid w:val="00EC71EC"/>
    <w:rsid w:val="00EC768A"/>
    <w:rsid w:val="00ED0267"/>
    <w:rsid w:val="00ED2135"/>
    <w:rsid w:val="00ED3234"/>
    <w:rsid w:val="00ED3302"/>
    <w:rsid w:val="00ED44E4"/>
    <w:rsid w:val="00ED4777"/>
    <w:rsid w:val="00ED5973"/>
    <w:rsid w:val="00ED6032"/>
    <w:rsid w:val="00ED6741"/>
    <w:rsid w:val="00ED675F"/>
    <w:rsid w:val="00ED6DE1"/>
    <w:rsid w:val="00ED6E71"/>
    <w:rsid w:val="00ED75C9"/>
    <w:rsid w:val="00ED79DC"/>
    <w:rsid w:val="00EE0598"/>
    <w:rsid w:val="00EE0A34"/>
    <w:rsid w:val="00EE0EAB"/>
    <w:rsid w:val="00EE4C15"/>
    <w:rsid w:val="00EE4D06"/>
    <w:rsid w:val="00EE4EF5"/>
    <w:rsid w:val="00EE6214"/>
    <w:rsid w:val="00EE6EAF"/>
    <w:rsid w:val="00EE7104"/>
    <w:rsid w:val="00EF3E17"/>
    <w:rsid w:val="00EF4214"/>
    <w:rsid w:val="00EF4290"/>
    <w:rsid w:val="00EF4998"/>
    <w:rsid w:val="00EF590D"/>
    <w:rsid w:val="00EF5F20"/>
    <w:rsid w:val="00EF682A"/>
    <w:rsid w:val="00EF6BFC"/>
    <w:rsid w:val="00EF7910"/>
    <w:rsid w:val="00EF7CFF"/>
    <w:rsid w:val="00F0010D"/>
    <w:rsid w:val="00F016CC"/>
    <w:rsid w:val="00F01778"/>
    <w:rsid w:val="00F01A4E"/>
    <w:rsid w:val="00F01AC6"/>
    <w:rsid w:val="00F03B01"/>
    <w:rsid w:val="00F03ED5"/>
    <w:rsid w:val="00F046FC"/>
    <w:rsid w:val="00F04A00"/>
    <w:rsid w:val="00F06B7F"/>
    <w:rsid w:val="00F06C9D"/>
    <w:rsid w:val="00F06EA6"/>
    <w:rsid w:val="00F07851"/>
    <w:rsid w:val="00F11417"/>
    <w:rsid w:val="00F1201F"/>
    <w:rsid w:val="00F12338"/>
    <w:rsid w:val="00F14872"/>
    <w:rsid w:val="00F14CE4"/>
    <w:rsid w:val="00F1546B"/>
    <w:rsid w:val="00F161B7"/>
    <w:rsid w:val="00F16253"/>
    <w:rsid w:val="00F16AE7"/>
    <w:rsid w:val="00F1701F"/>
    <w:rsid w:val="00F178E0"/>
    <w:rsid w:val="00F2015B"/>
    <w:rsid w:val="00F204AC"/>
    <w:rsid w:val="00F219C2"/>
    <w:rsid w:val="00F223B1"/>
    <w:rsid w:val="00F22F17"/>
    <w:rsid w:val="00F23251"/>
    <w:rsid w:val="00F23847"/>
    <w:rsid w:val="00F23C3A"/>
    <w:rsid w:val="00F245B7"/>
    <w:rsid w:val="00F24693"/>
    <w:rsid w:val="00F24984"/>
    <w:rsid w:val="00F254A7"/>
    <w:rsid w:val="00F26711"/>
    <w:rsid w:val="00F2748A"/>
    <w:rsid w:val="00F30546"/>
    <w:rsid w:val="00F30C28"/>
    <w:rsid w:val="00F30E86"/>
    <w:rsid w:val="00F314E3"/>
    <w:rsid w:val="00F316E9"/>
    <w:rsid w:val="00F31A8A"/>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6F6F"/>
    <w:rsid w:val="00F47678"/>
    <w:rsid w:val="00F47C1A"/>
    <w:rsid w:val="00F50550"/>
    <w:rsid w:val="00F50DA2"/>
    <w:rsid w:val="00F518B0"/>
    <w:rsid w:val="00F51B52"/>
    <w:rsid w:val="00F51C37"/>
    <w:rsid w:val="00F51CE9"/>
    <w:rsid w:val="00F522A4"/>
    <w:rsid w:val="00F53218"/>
    <w:rsid w:val="00F53510"/>
    <w:rsid w:val="00F54E51"/>
    <w:rsid w:val="00F554D6"/>
    <w:rsid w:val="00F55F0B"/>
    <w:rsid w:val="00F5698A"/>
    <w:rsid w:val="00F5704A"/>
    <w:rsid w:val="00F60CE3"/>
    <w:rsid w:val="00F61169"/>
    <w:rsid w:val="00F61695"/>
    <w:rsid w:val="00F61FC2"/>
    <w:rsid w:val="00F6262E"/>
    <w:rsid w:val="00F63F64"/>
    <w:rsid w:val="00F6475A"/>
    <w:rsid w:val="00F64B06"/>
    <w:rsid w:val="00F650E4"/>
    <w:rsid w:val="00F652BD"/>
    <w:rsid w:val="00F65500"/>
    <w:rsid w:val="00F656BF"/>
    <w:rsid w:val="00F65D62"/>
    <w:rsid w:val="00F6676D"/>
    <w:rsid w:val="00F66EBF"/>
    <w:rsid w:val="00F67F99"/>
    <w:rsid w:val="00F70079"/>
    <w:rsid w:val="00F71332"/>
    <w:rsid w:val="00F71DBE"/>
    <w:rsid w:val="00F72B06"/>
    <w:rsid w:val="00F73470"/>
    <w:rsid w:val="00F7374B"/>
    <w:rsid w:val="00F74FBF"/>
    <w:rsid w:val="00F762A7"/>
    <w:rsid w:val="00F76A8E"/>
    <w:rsid w:val="00F77527"/>
    <w:rsid w:val="00F805EA"/>
    <w:rsid w:val="00F80828"/>
    <w:rsid w:val="00F823AC"/>
    <w:rsid w:val="00F82ED9"/>
    <w:rsid w:val="00F8346F"/>
    <w:rsid w:val="00F8434F"/>
    <w:rsid w:val="00F85359"/>
    <w:rsid w:val="00F85514"/>
    <w:rsid w:val="00F8575D"/>
    <w:rsid w:val="00F86198"/>
    <w:rsid w:val="00F86C5A"/>
    <w:rsid w:val="00F86C77"/>
    <w:rsid w:val="00F870D3"/>
    <w:rsid w:val="00F87B49"/>
    <w:rsid w:val="00F9044B"/>
    <w:rsid w:val="00F915DD"/>
    <w:rsid w:val="00F9242B"/>
    <w:rsid w:val="00F935C3"/>
    <w:rsid w:val="00F93727"/>
    <w:rsid w:val="00F93984"/>
    <w:rsid w:val="00F94039"/>
    <w:rsid w:val="00F94903"/>
    <w:rsid w:val="00F95250"/>
    <w:rsid w:val="00F952B5"/>
    <w:rsid w:val="00F954D3"/>
    <w:rsid w:val="00F954EA"/>
    <w:rsid w:val="00F9640E"/>
    <w:rsid w:val="00F97A26"/>
    <w:rsid w:val="00FA01FC"/>
    <w:rsid w:val="00FA0DC0"/>
    <w:rsid w:val="00FA14B0"/>
    <w:rsid w:val="00FA2201"/>
    <w:rsid w:val="00FA2E17"/>
    <w:rsid w:val="00FA3ECA"/>
    <w:rsid w:val="00FA4C79"/>
    <w:rsid w:val="00FA54D9"/>
    <w:rsid w:val="00FA598E"/>
    <w:rsid w:val="00FA663B"/>
    <w:rsid w:val="00FA663C"/>
    <w:rsid w:val="00FA6C75"/>
    <w:rsid w:val="00FA7116"/>
    <w:rsid w:val="00FB02A7"/>
    <w:rsid w:val="00FB0D49"/>
    <w:rsid w:val="00FB198F"/>
    <w:rsid w:val="00FB2A8F"/>
    <w:rsid w:val="00FB3D68"/>
    <w:rsid w:val="00FB4082"/>
    <w:rsid w:val="00FB4212"/>
    <w:rsid w:val="00FB4FEF"/>
    <w:rsid w:val="00FB5A78"/>
    <w:rsid w:val="00FB6721"/>
    <w:rsid w:val="00FB69E0"/>
    <w:rsid w:val="00FB6FD4"/>
    <w:rsid w:val="00FB7128"/>
    <w:rsid w:val="00FC02AD"/>
    <w:rsid w:val="00FC097E"/>
    <w:rsid w:val="00FC0DBD"/>
    <w:rsid w:val="00FC107E"/>
    <w:rsid w:val="00FC1126"/>
    <w:rsid w:val="00FC16E3"/>
    <w:rsid w:val="00FC1973"/>
    <w:rsid w:val="00FC29D4"/>
    <w:rsid w:val="00FC2B3E"/>
    <w:rsid w:val="00FC2C4F"/>
    <w:rsid w:val="00FC3BE5"/>
    <w:rsid w:val="00FC3DAC"/>
    <w:rsid w:val="00FC44AA"/>
    <w:rsid w:val="00FC5341"/>
    <w:rsid w:val="00FC57D0"/>
    <w:rsid w:val="00FC71C9"/>
    <w:rsid w:val="00FD06BF"/>
    <w:rsid w:val="00FD1476"/>
    <w:rsid w:val="00FD19B7"/>
    <w:rsid w:val="00FD2E69"/>
    <w:rsid w:val="00FD33AF"/>
    <w:rsid w:val="00FD47EA"/>
    <w:rsid w:val="00FD552D"/>
    <w:rsid w:val="00FD5AE7"/>
    <w:rsid w:val="00FD5DFC"/>
    <w:rsid w:val="00FD5EA6"/>
    <w:rsid w:val="00FD686F"/>
    <w:rsid w:val="00FD7204"/>
    <w:rsid w:val="00FD723D"/>
    <w:rsid w:val="00FD73DF"/>
    <w:rsid w:val="00FD79FA"/>
    <w:rsid w:val="00FD7C48"/>
    <w:rsid w:val="00FE0271"/>
    <w:rsid w:val="00FE0E0B"/>
    <w:rsid w:val="00FE296D"/>
    <w:rsid w:val="00FE2AAA"/>
    <w:rsid w:val="00FE32DC"/>
    <w:rsid w:val="00FE3E45"/>
    <w:rsid w:val="00FE616C"/>
    <w:rsid w:val="00FE6A1D"/>
    <w:rsid w:val="00FE7B0F"/>
    <w:rsid w:val="00FF082B"/>
    <w:rsid w:val="00FF18D2"/>
    <w:rsid w:val="00FF36C0"/>
    <w:rsid w:val="00FF3C2B"/>
    <w:rsid w:val="00FF4E23"/>
    <w:rsid w:val="00FF50E2"/>
    <w:rsid w:val="00FF51D3"/>
    <w:rsid w:val="00FF5F06"/>
    <w:rsid w:val="00FF6BF2"/>
    <w:rsid w:val="00FF7138"/>
    <w:rsid w:val="00FF7262"/>
    <w:rsid w:val="12EE603C"/>
    <w:rsid w:val="7D53A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F0A9F"/>
  <w15:chartTrackingRefBased/>
  <w15:docId w15:val="{7BAD95B2-1A17-42A8-AEA2-E417E02E0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 w:type="paragraph" w:styleId="Revision">
    <w:name w:val="Revision"/>
    <w:hidden/>
    <w:uiPriority w:val="99"/>
    <w:semiHidden/>
    <w:rsid w:val="0037454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200243275">
      <w:bodyDiv w:val="1"/>
      <w:marLeft w:val="0"/>
      <w:marRight w:val="0"/>
      <w:marTop w:val="0"/>
      <w:marBottom w:val="0"/>
      <w:divBdr>
        <w:top w:val="none" w:sz="0" w:space="0" w:color="auto"/>
        <w:left w:val="none" w:sz="0" w:space="0" w:color="auto"/>
        <w:bottom w:val="none" w:sz="0" w:space="0" w:color="auto"/>
        <w:right w:val="none" w:sz="0" w:space="0" w:color="auto"/>
      </w:divBdr>
      <w:divsChild>
        <w:div w:id="1160848605">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3.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4.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4078</TotalTime>
  <Pages>24</Pages>
  <Words>28965</Words>
  <Characters>165101</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Porr, Adam</cp:lastModifiedBy>
  <cp:revision>947</cp:revision>
  <dcterms:created xsi:type="dcterms:W3CDTF">2021-10-13T00:30:00Z</dcterms:created>
  <dcterms:modified xsi:type="dcterms:W3CDTF">2021-10-25T20:48:00Z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ContentTypeId">
    <vt:lpwstr>0x010100BFBE2D8A8949C0478A9D0FA31547AC18</vt:lpwstr>
  </property>
</Properties>
</file>
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CC665" w14:textId="354241F9" w:rsidR="00DF6B8D" w:rsidRPr="00322E41" w:rsidRDefault="00ED79DC" w:rsidP="00674454">
      <w:pPr>
        <w:spacing w:line="480" w:lineRule="auto"/>
        <w:jc w:val="center"/>
        <w:rPr>
          <w:rFonts w:ascii="Times New Roman" w:hAnsi="Times New Roman" w:cs="Times New Roman"/>
          <w:sz w:val="28"/>
          <w:szCs w:val="24"/>
        </w:rPr>
      </w:pPr>
      <w:r>
        <w:rPr>
          <w:rFonts w:ascii="Times New Roman" w:hAnsi="Times New Roman" w:cs="Times New Roman"/>
          <w:sz w:val="28"/>
          <w:szCs w:val="24"/>
        </w:rPr>
        <w:t>Realistic</w:t>
      </w:r>
      <w:r w:rsidR="009D7F77">
        <w:rPr>
          <w:rFonts w:ascii="Times New Roman" w:hAnsi="Times New Roman" w:cs="Times New Roman"/>
          <w:sz w:val="28"/>
          <w:szCs w:val="24"/>
        </w:rPr>
        <w:t xml:space="preserve"> </w:t>
      </w:r>
      <w:commentRangeStart w:id="0"/>
      <w:del w:id="1" w:author="Miller, Harvey" w:date="2021-10-11T10:27:00Z">
        <w:r w:rsidR="00A2435A" w:rsidDel="007B4224">
          <w:rPr>
            <w:rFonts w:ascii="Times New Roman" w:hAnsi="Times New Roman" w:cs="Times New Roman"/>
            <w:sz w:val="28"/>
            <w:szCs w:val="24"/>
          </w:rPr>
          <w:delText xml:space="preserve">Real-time </w:delText>
        </w:r>
        <w:commentRangeEnd w:id="0"/>
        <w:r w:rsidR="007E1C27" w:rsidDel="007B4224">
          <w:rPr>
            <w:rStyle w:val="CommentReference"/>
          </w:rPr>
          <w:commentReference w:id="0"/>
        </w:r>
      </w:del>
      <w:r w:rsidR="00DF6B8D" w:rsidRPr="00322E41">
        <w:rPr>
          <w:rFonts w:ascii="Times New Roman" w:hAnsi="Times New Roman" w:cs="Times New Roman"/>
          <w:sz w:val="28"/>
          <w:szCs w:val="24"/>
        </w:rPr>
        <w:t>Accessibility</w:t>
      </w:r>
      <w:r w:rsidR="009D7F77">
        <w:rPr>
          <w:rFonts w:ascii="Times New Roman" w:hAnsi="Times New Roman" w:cs="Times New Roman"/>
          <w:sz w:val="28"/>
          <w:szCs w:val="24"/>
        </w:rPr>
        <w:t xml:space="preserve">: Assessing </w:t>
      </w:r>
      <w:ins w:id="2" w:author="Miller, Harvey" w:date="2021-10-11T10:34:00Z">
        <w:r w:rsidR="004136E0">
          <w:rPr>
            <w:rFonts w:ascii="Times New Roman" w:hAnsi="Times New Roman" w:cs="Times New Roman"/>
            <w:sz w:val="28"/>
            <w:szCs w:val="24"/>
          </w:rPr>
          <w:t>the Re</w:t>
        </w:r>
      </w:ins>
      <w:ins w:id="3" w:author="Miller, Harvey" w:date="2021-10-11T10:35:00Z">
        <w:r w:rsidR="004136E0">
          <w:rPr>
            <w:rFonts w:ascii="Times New Roman" w:hAnsi="Times New Roman" w:cs="Times New Roman"/>
            <w:sz w:val="28"/>
            <w:szCs w:val="24"/>
          </w:rPr>
          <w:t>liability of Publ</w:t>
        </w:r>
        <w:r w:rsidR="009566F8">
          <w:rPr>
            <w:rFonts w:ascii="Times New Roman" w:hAnsi="Times New Roman" w:cs="Times New Roman"/>
            <w:sz w:val="28"/>
            <w:szCs w:val="24"/>
          </w:rPr>
          <w:t xml:space="preserve">ic Transit </w:t>
        </w:r>
      </w:ins>
      <w:r w:rsidR="009D7F77">
        <w:rPr>
          <w:rFonts w:ascii="Times New Roman" w:hAnsi="Times New Roman" w:cs="Times New Roman"/>
          <w:sz w:val="28"/>
          <w:szCs w:val="24"/>
        </w:rPr>
        <w:t>Accessibility</w:t>
      </w:r>
      <w:r w:rsidR="00DF6B8D" w:rsidRPr="00322E41">
        <w:rPr>
          <w:rFonts w:ascii="Times New Roman" w:hAnsi="Times New Roman" w:cs="Times New Roman"/>
          <w:sz w:val="28"/>
          <w:szCs w:val="24"/>
        </w:rPr>
        <w:t xml:space="preserve"> </w:t>
      </w:r>
      <w:ins w:id="4" w:author="Miller, Harvey" w:date="2021-10-11T10:35:00Z">
        <w:r w:rsidR="009566F8">
          <w:rPr>
            <w:rFonts w:ascii="Times New Roman" w:hAnsi="Times New Roman" w:cs="Times New Roman"/>
            <w:sz w:val="28"/>
            <w:szCs w:val="24"/>
          </w:rPr>
          <w:t xml:space="preserve">using </w:t>
        </w:r>
      </w:ins>
      <w:del w:id="5" w:author="Miller, Harvey" w:date="2021-10-11T10:35:00Z">
        <w:r w:rsidR="004B45CA" w:rsidDel="009566F8">
          <w:rPr>
            <w:rFonts w:ascii="Times New Roman" w:hAnsi="Times New Roman" w:cs="Times New Roman"/>
            <w:sz w:val="28"/>
            <w:szCs w:val="24"/>
          </w:rPr>
          <w:delText xml:space="preserve">Unreliability </w:delText>
        </w:r>
        <w:r w:rsidR="00DF6B8D" w:rsidRPr="00322E41" w:rsidDel="009566F8">
          <w:rPr>
            <w:rFonts w:ascii="Times New Roman" w:hAnsi="Times New Roman" w:cs="Times New Roman"/>
            <w:sz w:val="28"/>
            <w:szCs w:val="24"/>
          </w:rPr>
          <w:delText xml:space="preserve">with </w:delText>
        </w:r>
      </w:del>
      <w:r w:rsidR="009C6B0B">
        <w:rPr>
          <w:rFonts w:ascii="Times New Roman" w:hAnsi="Times New Roman" w:cs="Times New Roman"/>
          <w:sz w:val="28"/>
          <w:szCs w:val="24"/>
        </w:rPr>
        <w:t xml:space="preserve">High-resolution Real-time Data </w:t>
      </w:r>
      <w:del w:id="6" w:author="Miller, Harvey" w:date="2021-10-11T10:35:00Z">
        <w:r w:rsidR="00B143BC" w:rsidDel="009566F8">
          <w:rPr>
            <w:rFonts w:ascii="Times New Roman" w:hAnsi="Times New Roman" w:cs="Times New Roman"/>
            <w:sz w:val="28"/>
            <w:szCs w:val="24"/>
          </w:rPr>
          <w:delText xml:space="preserve">and </w:delText>
        </w:r>
        <w:r w:rsidR="00B143BC" w:rsidRPr="00322E41" w:rsidDel="009566F8">
          <w:rPr>
            <w:rFonts w:ascii="Times New Roman" w:hAnsi="Times New Roman" w:cs="Times New Roman"/>
            <w:sz w:val="28"/>
            <w:szCs w:val="24"/>
          </w:rPr>
          <w:delText>Space-time Prisms</w:delText>
        </w:r>
      </w:del>
    </w:p>
    <w:p w14:paraId="3EF40BE0" w14:textId="037AD8CD" w:rsidR="00DF6B8D" w:rsidRDefault="00DF6B8D" w:rsidP="00674454">
      <w:pPr>
        <w:spacing w:line="480" w:lineRule="auto"/>
        <w:jc w:val="center"/>
        <w:rPr>
          <w:rFonts w:ascii="Times New Roman" w:hAnsi="Times New Roman" w:cs="Times New Roman"/>
          <w:sz w:val="24"/>
        </w:rPr>
      </w:pPr>
      <w:r>
        <w:rPr>
          <w:rFonts w:ascii="Times New Roman" w:hAnsi="Times New Roman" w:cs="Times New Roman"/>
          <w:sz w:val="24"/>
        </w:rPr>
        <w:t>Luyu Liu</w:t>
      </w:r>
      <w:r w:rsidR="00BD6C8F">
        <w:rPr>
          <w:rFonts w:ascii="Times New Roman" w:hAnsi="Times New Roman" w:cs="Times New Roman"/>
          <w:sz w:val="24"/>
        </w:rPr>
        <w:t xml:space="preserve"> (</w:t>
      </w:r>
      <w:commentRangeStart w:id="7"/>
      <w:r w:rsidR="00BD6C8F" w:rsidRPr="00BD6C8F">
        <w:rPr>
          <w:rFonts w:ascii="Times New Roman" w:hAnsi="Times New Roman" w:cs="Times New Roman"/>
          <w:sz w:val="24"/>
        </w:rPr>
        <w:t>0000-0002-6684-5570</w:t>
      </w:r>
      <w:r w:rsidR="00BD6C8F">
        <w:rPr>
          <w:rFonts w:ascii="Times New Roman" w:hAnsi="Times New Roman" w:cs="Times New Roman"/>
          <w:sz w:val="24"/>
        </w:rPr>
        <w:t>)</w:t>
      </w:r>
      <w:commentRangeEnd w:id="7"/>
      <w:r w:rsidR="00B261D2">
        <w:rPr>
          <w:rStyle w:val="CommentReference"/>
        </w:rPr>
        <w:commentReference w:id="7"/>
      </w:r>
      <w:r w:rsidR="00BD6C8F" w:rsidRPr="00BD6C8F">
        <w:rPr>
          <w:rFonts w:ascii="Times New Roman" w:hAnsi="Times New Roman" w:cs="Times New Roman"/>
          <w:sz w:val="24"/>
          <w:vertAlign w:val="superscript"/>
        </w:rPr>
        <w:t>1</w:t>
      </w:r>
      <w:r>
        <w:rPr>
          <w:rFonts w:ascii="Times New Roman" w:hAnsi="Times New Roman" w:cs="Times New Roman"/>
          <w:sz w:val="24"/>
        </w:rPr>
        <w:t>, Adam Porr</w:t>
      </w:r>
      <w:r w:rsidR="00FC2C4F">
        <w:rPr>
          <w:rFonts w:ascii="Times New Roman" w:hAnsi="Times New Roman" w:cs="Times New Roman"/>
          <w:sz w:val="24"/>
        </w:rPr>
        <w:t xml:space="preserve"> (</w:t>
      </w:r>
      <w:r w:rsidR="00FC2C4F" w:rsidRPr="00FC2C4F">
        <w:rPr>
          <w:rFonts w:ascii="Times New Roman" w:hAnsi="Times New Roman" w:cs="Times New Roman"/>
          <w:sz w:val="24"/>
        </w:rPr>
        <w:t>0000-0002-4776-5575</w:t>
      </w:r>
      <w:r w:rsidR="00FC2C4F">
        <w:rPr>
          <w:rFonts w:ascii="Times New Roman" w:hAnsi="Times New Roman" w:cs="Times New Roman"/>
          <w:sz w:val="24"/>
        </w:rPr>
        <w:t>)</w:t>
      </w:r>
      <w:r w:rsidR="00BD6C8F" w:rsidRPr="00BD6C8F">
        <w:rPr>
          <w:rFonts w:ascii="Times New Roman" w:hAnsi="Times New Roman" w:cs="Times New Roman"/>
          <w:sz w:val="24"/>
          <w:vertAlign w:val="superscript"/>
        </w:rPr>
        <w:t>1</w:t>
      </w:r>
      <w:r>
        <w:rPr>
          <w:rFonts w:ascii="Times New Roman" w:hAnsi="Times New Roman" w:cs="Times New Roman"/>
          <w:sz w:val="24"/>
        </w:rPr>
        <w:t xml:space="preserve">, Harvey </w:t>
      </w:r>
      <w:r w:rsidR="006F04F6">
        <w:rPr>
          <w:rFonts w:ascii="Times New Roman" w:hAnsi="Times New Roman" w:cs="Times New Roman"/>
          <w:sz w:val="24"/>
        </w:rPr>
        <w:t xml:space="preserve">J. </w:t>
      </w:r>
      <w:r>
        <w:rPr>
          <w:rFonts w:ascii="Times New Roman" w:hAnsi="Times New Roman" w:cs="Times New Roman"/>
          <w:sz w:val="24"/>
        </w:rPr>
        <w:t>Miller</w:t>
      </w:r>
      <w:r w:rsidR="00BD6C8F">
        <w:rPr>
          <w:rFonts w:ascii="Times New Roman" w:hAnsi="Times New Roman" w:cs="Times New Roman"/>
          <w:sz w:val="24"/>
        </w:rPr>
        <w:t xml:space="preserve"> (</w:t>
      </w:r>
      <w:r w:rsidR="00FC2C4F" w:rsidRPr="00FC2C4F">
        <w:rPr>
          <w:rFonts w:ascii="Times New Roman" w:hAnsi="Times New Roman" w:cs="Times New Roman"/>
          <w:sz w:val="24"/>
        </w:rPr>
        <w:t>0000-0001-5480-3421</w:t>
      </w:r>
      <w:r w:rsidR="00BD6C8F">
        <w:rPr>
          <w:rFonts w:ascii="Times New Roman" w:hAnsi="Times New Roman" w:cs="Times New Roman"/>
          <w:sz w:val="24"/>
        </w:rPr>
        <w:t>)</w:t>
      </w:r>
      <w:r w:rsidR="00BD6C8F" w:rsidRPr="00BD6C8F">
        <w:rPr>
          <w:rFonts w:ascii="Times New Roman" w:hAnsi="Times New Roman" w:cs="Times New Roman"/>
          <w:sz w:val="24"/>
          <w:vertAlign w:val="superscript"/>
        </w:rPr>
        <w:t>1</w:t>
      </w:r>
      <w:r w:rsidR="00BD6C8F">
        <w:rPr>
          <w:rFonts w:ascii="Times New Roman" w:hAnsi="Times New Roman" w:cs="Times New Roman"/>
          <w:sz w:val="24"/>
          <w:vertAlign w:val="superscript"/>
        </w:rPr>
        <w:t>, *</w:t>
      </w:r>
      <w:r w:rsidR="00BD6C8F" w:rsidRPr="00BD6C8F">
        <w:rPr>
          <w:rStyle w:val="FootnoteReference"/>
          <w:rFonts w:ascii="Times New Roman" w:hAnsi="Times New Roman" w:cs="Times New Roman"/>
          <w:color w:val="FFFFFF" w:themeColor="background1"/>
          <w:sz w:val="24"/>
        </w:rPr>
        <w:footnoteReference w:id="1"/>
      </w:r>
    </w:p>
    <w:p w14:paraId="2A670890" w14:textId="30D01831" w:rsidR="00C91F5B" w:rsidRPr="00BD6C8F" w:rsidRDefault="00BD6C8F" w:rsidP="00674454">
      <w:pPr>
        <w:spacing w:line="480" w:lineRule="auto"/>
        <w:jc w:val="center"/>
        <w:rPr>
          <w:rFonts w:ascii="Times New Roman" w:hAnsi="Times New Roman" w:cs="Times New Roman"/>
          <w:szCs w:val="20"/>
        </w:rPr>
      </w:pPr>
      <w:r w:rsidRPr="00BD6C8F">
        <w:rPr>
          <w:rFonts w:ascii="Times New Roman" w:hAnsi="Times New Roman" w:cs="Times New Roman"/>
          <w:szCs w:val="20"/>
          <w:vertAlign w:val="superscript"/>
        </w:rPr>
        <w:t xml:space="preserve">1 </w:t>
      </w:r>
      <w:r w:rsidR="00C91F5B" w:rsidRPr="00BD6C8F">
        <w:rPr>
          <w:rFonts w:ascii="Times New Roman" w:hAnsi="Times New Roman" w:cs="Times New Roman"/>
          <w:szCs w:val="20"/>
        </w:rPr>
        <w:t>Department of Geography and Center for Urban and Regional Analysis, The Ohio State University, Columbus, OH, USA</w:t>
      </w:r>
    </w:p>
    <w:p w14:paraId="37BA4E19" w14:textId="00AB3AD3" w:rsidR="00C17EA3" w:rsidRDefault="00A07C82" w:rsidP="00674454">
      <w:pPr>
        <w:spacing w:line="480" w:lineRule="auto"/>
        <w:jc w:val="both"/>
        <w:rPr>
          <w:rFonts w:ascii="Times New Roman" w:hAnsi="Times New Roman" w:cs="Times New Roman"/>
          <w:sz w:val="24"/>
        </w:rPr>
      </w:pPr>
      <w:r w:rsidRPr="00910F57">
        <w:rPr>
          <w:rFonts w:ascii="Times New Roman" w:hAnsi="Times New Roman" w:cs="Times New Roman"/>
          <w:sz w:val="24"/>
        </w:rPr>
        <w:t xml:space="preserve">Unreliability </w:t>
      </w:r>
      <w:r w:rsidR="009A6BE1" w:rsidRPr="00910F57">
        <w:rPr>
          <w:rFonts w:ascii="Times New Roman" w:hAnsi="Times New Roman" w:cs="Times New Roman"/>
          <w:sz w:val="24"/>
        </w:rPr>
        <w:t>of</w:t>
      </w:r>
      <w:r w:rsidR="00910F57">
        <w:rPr>
          <w:rFonts w:ascii="Times New Roman" w:hAnsi="Times New Roman" w:cs="Times New Roman"/>
          <w:sz w:val="24"/>
        </w:rPr>
        <w:t xml:space="preserve"> schedule-based</w:t>
      </w:r>
      <w:r w:rsidR="00A73804" w:rsidRPr="00910F57">
        <w:rPr>
          <w:rFonts w:ascii="Times New Roman" w:hAnsi="Times New Roman" w:cs="Times New Roman"/>
          <w:sz w:val="24"/>
        </w:rPr>
        <w:t xml:space="preserve"> </w:t>
      </w:r>
      <w:r w:rsidR="009A6BE1" w:rsidRPr="00910F57">
        <w:rPr>
          <w:rFonts w:ascii="Times New Roman" w:hAnsi="Times New Roman" w:cs="Times New Roman"/>
          <w:sz w:val="24"/>
        </w:rPr>
        <w:t xml:space="preserve">accessibility </w:t>
      </w:r>
      <w:r w:rsidR="00560620" w:rsidRPr="00910F57">
        <w:rPr>
          <w:rFonts w:ascii="Times New Roman" w:hAnsi="Times New Roman" w:cs="Times New Roman"/>
          <w:sz w:val="24"/>
        </w:rPr>
        <w:t xml:space="preserve">is </w:t>
      </w:r>
      <w:r w:rsidR="00DF6B8D" w:rsidRPr="00910F57">
        <w:rPr>
          <w:rFonts w:ascii="Times New Roman" w:hAnsi="Times New Roman" w:cs="Times New Roman"/>
          <w:sz w:val="24"/>
        </w:rPr>
        <w:t xml:space="preserve">a major obstacle </w:t>
      </w:r>
      <w:r w:rsidR="009A6BE1" w:rsidRPr="00910F57">
        <w:rPr>
          <w:rFonts w:ascii="Times New Roman" w:hAnsi="Times New Roman" w:cs="Times New Roman"/>
          <w:sz w:val="24"/>
        </w:rPr>
        <w:t xml:space="preserve">to make accessibility measures </w:t>
      </w:r>
      <w:r w:rsidR="0084299F" w:rsidRPr="00910F57">
        <w:rPr>
          <w:rFonts w:ascii="Times New Roman" w:hAnsi="Times New Roman" w:cs="Times New Roman"/>
          <w:sz w:val="24"/>
        </w:rPr>
        <w:t>pra</w:t>
      </w:r>
      <w:r w:rsidR="00286584" w:rsidRPr="00910F57">
        <w:rPr>
          <w:rFonts w:ascii="Times New Roman" w:hAnsi="Times New Roman" w:cs="Times New Roman"/>
          <w:sz w:val="24"/>
        </w:rPr>
        <w:t>c</w:t>
      </w:r>
      <w:r w:rsidR="0084299F" w:rsidRPr="00910F57">
        <w:rPr>
          <w:rFonts w:ascii="Times New Roman" w:hAnsi="Times New Roman" w:cs="Times New Roman"/>
          <w:sz w:val="24"/>
        </w:rPr>
        <w:t>tical</w:t>
      </w:r>
      <w:r w:rsidR="009A6BE1" w:rsidRPr="00910F57">
        <w:rPr>
          <w:rFonts w:ascii="Times New Roman" w:hAnsi="Times New Roman" w:cs="Times New Roman"/>
          <w:sz w:val="24"/>
        </w:rPr>
        <w:t xml:space="preserve"> for transit authorities and users</w:t>
      </w:r>
      <w:r w:rsidR="0014547E">
        <w:rPr>
          <w:rFonts w:ascii="Times New Roman" w:hAnsi="Times New Roman" w:cs="Times New Roman"/>
          <w:sz w:val="24"/>
        </w:rPr>
        <w:t>:</w:t>
      </w:r>
      <w:r w:rsidR="00DF6B8D" w:rsidRPr="00910F57">
        <w:rPr>
          <w:rFonts w:ascii="Times New Roman" w:hAnsi="Times New Roman" w:cs="Times New Roman"/>
          <w:sz w:val="24"/>
        </w:rPr>
        <w:t xml:space="preserve"> </w:t>
      </w:r>
      <w:r w:rsidR="0014547E">
        <w:rPr>
          <w:rFonts w:ascii="Times New Roman" w:hAnsi="Times New Roman" w:cs="Times New Roman"/>
          <w:sz w:val="24"/>
        </w:rPr>
        <w:t>t</w:t>
      </w:r>
      <w:r w:rsidR="00DF6B8D" w:rsidRPr="00910F57">
        <w:rPr>
          <w:rFonts w:ascii="Times New Roman" w:hAnsi="Times New Roman" w:cs="Times New Roman"/>
          <w:sz w:val="24"/>
        </w:rPr>
        <w:t xml:space="preserve">he </w:t>
      </w:r>
      <w:r w:rsidR="00BD5AAA">
        <w:rPr>
          <w:rFonts w:ascii="Times New Roman" w:hAnsi="Times New Roman" w:cs="Times New Roman"/>
          <w:sz w:val="24"/>
        </w:rPr>
        <w:t xml:space="preserve">provided </w:t>
      </w:r>
      <w:r w:rsidR="00DF6B8D" w:rsidRPr="00910F57">
        <w:rPr>
          <w:rFonts w:ascii="Times New Roman" w:hAnsi="Times New Roman" w:cs="Times New Roman"/>
          <w:sz w:val="24"/>
        </w:rPr>
        <w:t>accessibility can be very different from the one promised by the schedule</w:t>
      </w:r>
      <w:r w:rsidR="00D92C13" w:rsidRPr="00D92C13">
        <w:rPr>
          <w:rFonts w:ascii="Times New Roman" w:hAnsi="Times New Roman" w:cs="Times New Roman"/>
          <w:sz w:val="24"/>
        </w:rPr>
        <w:t xml:space="preserve"> </w:t>
      </w:r>
      <w:r w:rsidR="00D92C13">
        <w:rPr>
          <w:rFonts w:ascii="Times New Roman" w:hAnsi="Times New Roman" w:cs="Times New Roman"/>
          <w:sz w:val="24"/>
        </w:rPr>
        <w:t>d</w:t>
      </w:r>
      <w:r w:rsidR="00D92C13" w:rsidRPr="00910F57">
        <w:rPr>
          <w:rFonts w:ascii="Times New Roman" w:hAnsi="Times New Roman" w:cs="Times New Roman"/>
          <w:sz w:val="24"/>
        </w:rPr>
        <w:t xml:space="preserve">ue to </w:t>
      </w:r>
      <w:r w:rsidR="00D92C13">
        <w:rPr>
          <w:rFonts w:ascii="Times New Roman" w:hAnsi="Times New Roman" w:cs="Times New Roman"/>
          <w:sz w:val="24"/>
        </w:rPr>
        <w:t>delay</w:t>
      </w:r>
      <w:r w:rsidR="00DF6B8D" w:rsidRPr="00910F57">
        <w:rPr>
          <w:rFonts w:ascii="Times New Roman" w:hAnsi="Times New Roman" w:cs="Times New Roman"/>
          <w:sz w:val="24"/>
        </w:rPr>
        <w:t xml:space="preserve">. </w:t>
      </w:r>
      <w:r w:rsidR="00BA4CB5">
        <w:rPr>
          <w:rFonts w:ascii="Times New Roman" w:hAnsi="Times New Roman" w:cs="Times New Roman"/>
          <w:sz w:val="24"/>
        </w:rPr>
        <w:t xml:space="preserve">Retrospective real-time accessibility tries to address </w:t>
      </w:r>
      <w:r w:rsidR="0014547E">
        <w:rPr>
          <w:rFonts w:ascii="Times New Roman" w:hAnsi="Times New Roman" w:cs="Times New Roman"/>
          <w:sz w:val="24"/>
        </w:rPr>
        <w:t xml:space="preserve">this issue </w:t>
      </w:r>
      <w:r w:rsidR="00677FAE">
        <w:rPr>
          <w:rFonts w:ascii="Times New Roman" w:hAnsi="Times New Roman" w:cs="Times New Roman"/>
          <w:sz w:val="24"/>
        </w:rPr>
        <w:t>by using real-time data</w:t>
      </w:r>
      <w:r w:rsidR="009E1AA3">
        <w:rPr>
          <w:rFonts w:ascii="Times New Roman" w:hAnsi="Times New Roman" w:cs="Times New Roman"/>
          <w:sz w:val="24"/>
        </w:rPr>
        <w:t>,</w:t>
      </w:r>
      <w:r w:rsidR="00677FAE">
        <w:rPr>
          <w:rFonts w:ascii="Times New Roman" w:hAnsi="Times New Roman" w:cs="Times New Roman"/>
          <w:sz w:val="24"/>
        </w:rPr>
        <w:t xml:space="preserve"> </w:t>
      </w:r>
      <w:r w:rsidR="00BA4CB5">
        <w:rPr>
          <w:rFonts w:ascii="Times New Roman" w:hAnsi="Times New Roman" w:cs="Times New Roman"/>
          <w:sz w:val="24"/>
        </w:rPr>
        <w:t xml:space="preserve">but still assume </w:t>
      </w:r>
      <w:r w:rsidR="00564CB1">
        <w:rPr>
          <w:rFonts w:ascii="Times New Roman" w:hAnsi="Times New Roman" w:cs="Times New Roman"/>
          <w:sz w:val="24"/>
        </w:rPr>
        <w:t xml:space="preserve">people </w:t>
      </w:r>
      <w:r w:rsidR="00BA4CB5">
        <w:rPr>
          <w:rFonts w:ascii="Times New Roman" w:hAnsi="Times New Roman" w:cs="Times New Roman"/>
          <w:sz w:val="24"/>
        </w:rPr>
        <w:t xml:space="preserve">know future arrival time </w:t>
      </w:r>
      <w:r w:rsidR="00BA4CB5" w:rsidRPr="00540C24">
        <w:rPr>
          <w:rFonts w:ascii="Times New Roman" w:hAnsi="Times New Roman" w:cs="Times New Roman"/>
          <w:i/>
          <w:iCs/>
          <w:sz w:val="24"/>
        </w:rPr>
        <w:t>a priori</w:t>
      </w:r>
      <w:r w:rsidR="00BA4CB5">
        <w:rPr>
          <w:rFonts w:ascii="Times New Roman" w:hAnsi="Times New Roman" w:cs="Times New Roman"/>
          <w:sz w:val="24"/>
        </w:rPr>
        <w:t xml:space="preserve"> and never miss bus</w:t>
      </w:r>
      <w:r w:rsidR="00604B69">
        <w:rPr>
          <w:rFonts w:ascii="Times New Roman" w:hAnsi="Times New Roman" w:cs="Times New Roman"/>
          <w:sz w:val="24"/>
        </w:rPr>
        <w:t>es</w:t>
      </w:r>
      <w:r w:rsidR="00BA4CB5">
        <w:rPr>
          <w:rFonts w:ascii="Times New Roman" w:hAnsi="Times New Roman" w:cs="Times New Roman"/>
          <w:sz w:val="24"/>
        </w:rPr>
        <w:t>. Both measures overestimate the ability of users to obtain information and reach places</w:t>
      </w:r>
      <w:r w:rsidR="00DF6B8D" w:rsidRPr="00910F57">
        <w:rPr>
          <w:rFonts w:ascii="Times New Roman" w:hAnsi="Times New Roman" w:cs="Times New Roman"/>
          <w:sz w:val="24"/>
        </w:rPr>
        <w:t xml:space="preserve">. In this paper, we </w:t>
      </w:r>
      <w:r w:rsidR="00EE4EF5" w:rsidRPr="00910F57">
        <w:rPr>
          <w:rFonts w:ascii="Times New Roman" w:hAnsi="Times New Roman" w:cs="Times New Roman"/>
          <w:sz w:val="24"/>
        </w:rPr>
        <w:t xml:space="preserve">introduce </w:t>
      </w:r>
      <w:r w:rsidR="00EE4EF5" w:rsidRPr="00C33FDC">
        <w:rPr>
          <w:rFonts w:ascii="Times New Roman" w:hAnsi="Times New Roman" w:cs="Times New Roman"/>
          <w:i/>
          <w:iCs/>
          <w:sz w:val="24"/>
        </w:rPr>
        <w:t>realistic real-time accessibility</w:t>
      </w:r>
      <w:r w:rsidR="00E716AE">
        <w:rPr>
          <w:rFonts w:ascii="Times New Roman" w:hAnsi="Times New Roman" w:cs="Times New Roman"/>
          <w:sz w:val="24"/>
        </w:rPr>
        <w:t xml:space="preserve"> based on</w:t>
      </w:r>
      <w:r w:rsidR="00EE4EF5" w:rsidRPr="00910F57">
        <w:rPr>
          <w:rFonts w:ascii="Times New Roman" w:hAnsi="Times New Roman" w:cs="Times New Roman"/>
          <w:sz w:val="24"/>
        </w:rPr>
        <w:t xml:space="preserve"> </w:t>
      </w:r>
      <w:r w:rsidR="00E716AE">
        <w:rPr>
          <w:rFonts w:ascii="Times New Roman" w:hAnsi="Times New Roman" w:cs="Times New Roman"/>
          <w:sz w:val="24"/>
        </w:rPr>
        <w:t>s</w:t>
      </w:r>
      <w:r w:rsidR="00DF6B8D" w:rsidRPr="00910F57">
        <w:rPr>
          <w:rFonts w:ascii="Times New Roman" w:hAnsi="Times New Roman" w:cs="Times New Roman"/>
          <w:sz w:val="24"/>
        </w:rPr>
        <w:t>pace-time prism (STP)</w:t>
      </w:r>
      <w:r w:rsidR="00453183">
        <w:rPr>
          <w:rFonts w:ascii="Times New Roman" w:hAnsi="Times New Roman" w:cs="Times New Roman"/>
          <w:sz w:val="24"/>
        </w:rPr>
        <w:t xml:space="preserve"> as a more conservative and practical </w:t>
      </w:r>
      <w:r w:rsidR="00C33FDC">
        <w:rPr>
          <w:rFonts w:ascii="Times New Roman" w:hAnsi="Times New Roman" w:cs="Times New Roman"/>
          <w:sz w:val="24"/>
        </w:rPr>
        <w:t xml:space="preserve">accessibility </w:t>
      </w:r>
      <w:r w:rsidR="00453183">
        <w:rPr>
          <w:rFonts w:ascii="Times New Roman" w:hAnsi="Times New Roman" w:cs="Times New Roman"/>
          <w:sz w:val="24"/>
        </w:rPr>
        <w:t>measure</w:t>
      </w:r>
      <w:r w:rsidR="00DF6B8D" w:rsidRPr="00910F57">
        <w:rPr>
          <w:rFonts w:ascii="Times New Roman" w:hAnsi="Times New Roman" w:cs="Times New Roman"/>
          <w:sz w:val="24"/>
        </w:rPr>
        <w:t xml:space="preserve">. </w:t>
      </w:r>
      <w:r w:rsidR="00C33FDC">
        <w:rPr>
          <w:rFonts w:ascii="Times New Roman" w:hAnsi="Times New Roman" w:cs="Times New Roman"/>
          <w:sz w:val="24"/>
        </w:rPr>
        <w:t xml:space="preserve">We moreover define </w:t>
      </w:r>
      <w:r w:rsidR="00C33FDC" w:rsidRPr="00C33FDC">
        <w:rPr>
          <w:rFonts w:ascii="Times New Roman" w:hAnsi="Times New Roman" w:cs="Times New Roman"/>
          <w:i/>
          <w:iCs/>
          <w:sz w:val="24"/>
        </w:rPr>
        <w:t>a</w:t>
      </w:r>
      <w:r w:rsidR="00DF6B8D" w:rsidRPr="00C33FDC">
        <w:rPr>
          <w:rFonts w:ascii="Times New Roman" w:hAnsi="Times New Roman" w:cs="Times New Roman"/>
          <w:i/>
          <w:iCs/>
          <w:sz w:val="24"/>
        </w:rPr>
        <w:t xml:space="preserve">ccessibility </w:t>
      </w:r>
      <w:r w:rsidR="00EA4C4F" w:rsidRPr="00C33FDC">
        <w:rPr>
          <w:rFonts w:ascii="Times New Roman" w:hAnsi="Times New Roman" w:cs="Times New Roman"/>
          <w:i/>
          <w:iCs/>
          <w:sz w:val="24"/>
        </w:rPr>
        <w:t>un</w:t>
      </w:r>
      <w:r w:rsidR="00DF6B8D" w:rsidRPr="00C33FDC">
        <w:rPr>
          <w:rFonts w:ascii="Times New Roman" w:hAnsi="Times New Roman" w:cs="Times New Roman"/>
          <w:i/>
          <w:iCs/>
          <w:sz w:val="24"/>
        </w:rPr>
        <w:t>reliability</w:t>
      </w:r>
      <w:r w:rsidR="00DF6B8D" w:rsidRPr="00910F57">
        <w:rPr>
          <w:rFonts w:ascii="Times New Roman" w:hAnsi="Times New Roman" w:cs="Times New Roman"/>
          <w:sz w:val="24"/>
        </w:rPr>
        <w:t xml:space="preserve"> </w:t>
      </w:r>
      <w:r w:rsidR="00687237">
        <w:rPr>
          <w:rFonts w:ascii="Times New Roman" w:hAnsi="Times New Roman" w:cs="Times New Roman"/>
          <w:sz w:val="24"/>
        </w:rPr>
        <w:t>to measure overestimation of the traditional measures</w:t>
      </w:r>
      <w:r w:rsidR="00DF6B8D" w:rsidRPr="00910F57">
        <w:rPr>
          <w:rFonts w:ascii="Times New Roman" w:hAnsi="Times New Roman" w:cs="Times New Roman"/>
          <w:sz w:val="24"/>
        </w:rPr>
        <w:t xml:space="preserve">. </w:t>
      </w:r>
      <w:r w:rsidR="00881C19">
        <w:rPr>
          <w:rFonts w:ascii="Times New Roman" w:hAnsi="Times New Roman" w:cs="Times New Roman"/>
          <w:sz w:val="24"/>
        </w:rPr>
        <w:t xml:space="preserve">Based on </w:t>
      </w:r>
      <w:commentRangeStart w:id="8"/>
      <w:r w:rsidR="00881C19">
        <w:rPr>
          <w:rFonts w:ascii="Times New Roman" w:hAnsi="Times New Roman" w:cs="Times New Roman"/>
          <w:sz w:val="24"/>
        </w:rPr>
        <w:t xml:space="preserve">fine-grained real-time big data General Transit Feed Specification (GTFS), </w:t>
      </w:r>
      <w:commentRangeEnd w:id="8"/>
      <w:r w:rsidR="000E51DF">
        <w:rPr>
          <w:rStyle w:val="CommentReference"/>
        </w:rPr>
        <w:commentReference w:id="8"/>
      </w:r>
      <w:r w:rsidR="00881C19">
        <w:rPr>
          <w:rFonts w:ascii="Times New Roman" w:hAnsi="Times New Roman" w:cs="Times New Roman"/>
          <w:sz w:val="24"/>
        </w:rPr>
        <w:t>t</w:t>
      </w:r>
      <w:r w:rsidR="00DF6B8D" w:rsidRPr="00910F57">
        <w:rPr>
          <w:rFonts w:ascii="Times New Roman" w:hAnsi="Times New Roman" w:cs="Times New Roman"/>
          <w:sz w:val="24"/>
        </w:rPr>
        <w:t>he paper conduct</w:t>
      </w:r>
      <w:r w:rsidR="00881C19">
        <w:rPr>
          <w:rFonts w:ascii="Times New Roman" w:hAnsi="Times New Roman" w:cs="Times New Roman"/>
          <w:sz w:val="24"/>
        </w:rPr>
        <w:t>s</w:t>
      </w:r>
      <w:r w:rsidR="00DF6B8D" w:rsidRPr="00910F57">
        <w:rPr>
          <w:rFonts w:ascii="Times New Roman" w:hAnsi="Times New Roman" w:cs="Times New Roman"/>
          <w:sz w:val="24"/>
        </w:rPr>
        <w:t xml:space="preserve"> a case study in the Central Ohio Transit Authority (COTA) bus system</w:t>
      </w:r>
      <w:r w:rsidR="00881C19">
        <w:rPr>
          <w:rFonts w:ascii="Times New Roman" w:hAnsi="Times New Roman" w:cs="Times New Roman"/>
          <w:sz w:val="24"/>
        </w:rPr>
        <w:t xml:space="preserve"> in Columbus, Ohio. </w:t>
      </w:r>
      <w:r w:rsidR="000E51DF">
        <w:rPr>
          <w:rFonts w:ascii="Times New Roman" w:hAnsi="Times New Roman" w:cs="Times New Roman"/>
          <w:sz w:val="24"/>
        </w:rPr>
        <w:t xml:space="preserve">Our results prove that realistic </w:t>
      </w:r>
      <w:r w:rsidR="000F6F29">
        <w:rPr>
          <w:rFonts w:ascii="Times New Roman" w:hAnsi="Times New Roman" w:cs="Times New Roman"/>
          <w:sz w:val="24"/>
        </w:rPr>
        <w:t xml:space="preserve">accessibility is always the </w:t>
      </w:r>
      <w:r w:rsidR="00A40EB3">
        <w:rPr>
          <w:rFonts w:ascii="Times New Roman" w:hAnsi="Times New Roman" w:cs="Times New Roman"/>
          <w:sz w:val="24"/>
        </w:rPr>
        <w:t>most</w:t>
      </w:r>
      <w:r w:rsidR="000F6F29">
        <w:rPr>
          <w:rFonts w:ascii="Times New Roman" w:hAnsi="Times New Roman" w:cs="Times New Roman"/>
          <w:sz w:val="24"/>
        </w:rPr>
        <w:t xml:space="preserve"> conservative one among the three STPs</w:t>
      </w:r>
      <w:r w:rsidR="00C17EA3">
        <w:rPr>
          <w:rFonts w:ascii="Times New Roman" w:hAnsi="Times New Roman" w:cs="Times New Roman"/>
          <w:sz w:val="24"/>
        </w:rPr>
        <w:t xml:space="preserve">; </w:t>
      </w:r>
      <w:r w:rsidR="000F6F29">
        <w:rPr>
          <w:rFonts w:ascii="Times New Roman" w:hAnsi="Times New Roman" w:cs="Times New Roman"/>
          <w:sz w:val="24"/>
        </w:rPr>
        <w:t xml:space="preserve">unreliability of both traditional measures will </w:t>
      </w:r>
      <w:r w:rsidR="00C17EA3">
        <w:rPr>
          <w:rFonts w:ascii="Times New Roman" w:hAnsi="Times New Roman" w:cs="Times New Roman"/>
          <w:sz w:val="24"/>
        </w:rPr>
        <w:t>spread from urban center to suburban areas as time budget increases</w:t>
      </w:r>
      <w:r w:rsidR="000F6F29">
        <w:rPr>
          <w:rFonts w:ascii="Times New Roman" w:hAnsi="Times New Roman" w:cs="Times New Roman"/>
          <w:sz w:val="24"/>
        </w:rPr>
        <w:t xml:space="preserve">. </w:t>
      </w:r>
      <w:r w:rsidR="00C17EA3">
        <w:rPr>
          <w:rFonts w:ascii="Times New Roman" w:hAnsi="Times New Roman" w:cs="Times New Roman"/>
          <w:sz w:val="24"/>
        </w:rPr>
        <w:t xml:space="preserve">Temporal analyses also show that unreliability is higher in February and September, morning and afternoon rush hours, and middle of a week, which is highly consistent with prior findings of bus </w:t>
      </w:r>
      <w:r w:rsidR="00C17EA3">
        <w:rPr>
          <w:rFonts w:ascii="Times New Roman" w:hAnsi="Times New Roman" w:cs="Times New Roman"/>
          <w:sz w:val="24"/>
        </w:rPr>
        <w:lastRenderedPageBreak/>
        <w:t xml:space="preserve">delay and risk of missing transfers and indicates their inherent connections. </w:t>
      </w:r>
      <w:r w:rsidR="00ED6741">
        <w:rPr>
          <w:rFonts w:ascii="Times New Roman" w:hAnsi="Times New Roman" w:cs="Times New Roman"/>
          <w:sz w:val="24"/>
        </w:rPr>
        <w:t>Realistic accessibility can be a more practical</w:t>
      </w:r>
      <w:r w:rsidR="00E2067A">
        <w:rPr>
          <w:rFonts w:ascii="Times New Roman" w:hAnsi="Times New Roman" w:cs="Times New Roman"/>
          <w:sz w:val="24"/>
        </w:rPr>
        <w:t>, conservative, and robust</w:t>
      </w:r>
      <w:r w:rsidR="00ED6741">
        <w:rPr>
          <w:rFonts w:ascii="Times New Roman" w:hAnsi="Times New Roman" w:cs="Times New Roman"/>
          <w:sz w:val="24"/>
        </w:rPr>
        <w:t xml:space="preserve"> measure for future transit </w:t>
      </w:r>
      <w:commentRangeStart w:id="9"/>
      <w:r w:rsidR="00ED6741">
        <w:rPr>
          <w:rFonts w:ascii="Times New Roman" w:hAnsi="Times New Roman" w:cs="Times New Roman"/>
          <w:sz w:val="24"/>
        </w:rPr>
        <w:t>planning</w:t>
      </w:r>
      <w:commentRangeEnd w:id="9"/>
      <w:r w:rsidR="006D71ED">
        <w:rPr>
          <w:rStyle w:val="CommentReference"/>
        </w:rPr>
        <w:commentReference w:id="9"/>
      </w:r>
      <w:r w:rsidR="00E2067A">
        <w:rPr>
          <w:rFonts w:ascii="Times New Roman" w:hAnsi="Times New Roman" w:cs="Times New Roman"/>
          <w:sz w:val="24"/>
        </w:rPr>
        <w:t>.</w:t>
      </w:r>
    </w:p>
    <w:p w14:paraId="77764B71" w14:textId="3CC7E080" w:rsidR="0052762E" w:rsidRDefault="0052762E" w:rsidP="00674454">
      <w:pPr>
        <w:spacing w:line="480" w:lineRule="auto"/>
        <w:jc w:val="both"/>
        <w:rPr>
          <w:rFonts w:ascii="Times New Roman" w:hAnsi="Times New Roman" w:cs="Times New Roman"/>
          <w:sz w:val="24"/>
        </w:rPr>
      </w:pPr>
      <w:r>
        <w:rPr>
          <w:rFonts w:ascii="Times New Roman" w:hAnsi="Times New Roman" w:cs="Times New Roman"/>
          <w:sz w:val="24"/>
        </w:rPr>
        <w:t>Keywords: accessibility unreliability; GTFS; Space-time prism;</w:t>
      </w:r>
      <w:r w:rsidR="007701AF">
        <w:rPr>
          <w:rFonts w:ascii="Times New Roman" w:hAnsi="Times New Roman" w:cs="Times New Roman"/>
          <w:sz w:val="24"/>
        </w:rPr>
        <w:t xml:space="preserve"> </w:t>
      </w:r>
      <w:r w:rsidR="00815CC1">
        <w:rPr>
          <w:rFonts w:ascii="Times New Roman" w:hAnsi="Times New Roman" w:cs="Times New Roman"/>
          <w:sz w:val="24"/>
        </w:rPr>
        <w:t xml:space="preserve">schedule-based accessibility; </w:t>
      </w:r>
      <w:r>
        <w:rPr>
          <w:rFonts w:ascii="Times New Roman" w:hAnsi="Times New Roman" w:cs="Times New Roman"/>
          <w:sz w:val="24"/>
        </w:rPr>
        <w:t xml:space="preserve">retrospective real-time accessibility; </w:t>
      </w:r>
      <w:r w:rsidR="007701AF">
        <w:rPr>
          <w:rFonts w:ascii="Times New Roman" w:hAnsi="Times New Roman" w:cs="Times New Roman"/>
          <w:sz w:val="24"/>
        </w:rPr>
        <w:t>realistic real-time accessibility.</w:t>
      </w:r>
    </w:p>
    <w:p w14:paraId="7C6868AA" w14:textId="77777777" w:rsidR="0052762E" w:rsidRDefault="0052762E" w:rsidP="00674454">
      <w:pPr>
        <w:spacing w:line="480" w:lineRule="auto"/>
        <w:jc w:val="both"/>
        <w:rPr>
          <w:rFonts w:ascii="Times New Roman" w:hAnsi="Times New Roman" w:cs="Times New Roman"/>
          <w:sz w:val="24"/>
        </w:rPr>
      </w:pPr>
    </w:p>
    <w:p w14:paraId="608D3BDD" w14:textId="68E73B1A" w:rsidR="00722DE6" w:rsidRPr="00722DE6" w:rsidRDefault="00722DE6" w:rsidP="00674454">
      <w:pPr>
        <w:pStyle w:val="ListParagraph"/>
        <w:numPr>
          <w:ilvl w:val="0"/>
          <w:numId w:val="1"/>
        </w:numPr>
        <w:spacing w:line="480" w:lineRule="auto"/>
        <w:jc w:val="both"/>
        <w:rPr>
          <w:rFonts w:ascii="Times New Roman" w:hAnsi="Times New Roman" w:cs="Times New Roman"/>
          <w:sz w:val="24"/>
        </w:rPr>
      </w:pPr>
      <w:r>
        <w:rPr>
          <w:rFonts w:ascii="Times New Roman" w:hAnsi="Times New Roman" w:cs="Times New Roman"/>
          <w:sz w:val="24"/>
        </w:rPr>
        <w:t>Introduction</w:t>
      </w:r>
    </w:p>
    <w:p w14:paraId="54647585" w14:textId="782E4E56" w:rsidR="00536D67" w:rsidRDefault="00D41CE4" w:rsidP="00674454">
      <w:pPr>
        <w:spacing w:line="480" w:lineRule="auto"/>
        <w:jc w:val="both"/>
        <w:rPr>
          <w:rFonts w:ascii="Times New Roman" w:hAnsi="Times New Roman" w:cs="Times New Roman"/>
          <w:sz w:val="24"/>
        </w:rPr>
      </w:pPr>
      <w:r>
        <w:rPr>
          <w:rFonts w:ascii="Times New Roman" w:hAnsi="Times New Roman" w:cs="Times New Roman"/>
          <w:sz w:val="24"/>
        </w:rPr>
        <w:t>Accessibility</w:t>
      </w:r>
      <w:r w:rsidR="00E02137">
        <w:rPr>
          <w:rFonts w:ascii="Times New Roman" w:hAnsi="Times New Roman" w:cs="Times New Roman"/>
          <w:sz w:val="24"/>
        </w:rPr>
        <w:t>, or the ability to reach opportunities in a</w:t>
      </w:r>
      <w:r w:rsidR="004D78B2">
        <w:rPr>
          <w:rFonts w:ascii="Times New Roman" w:hAnsi="Times New Roman" w:cs="Times New Roman"/>
          <w:sz w:val="24"/>
        </w:rPr>
        <w:t xml:space="preserve">n </w:t>
      </w:r>
      <w:r w:rsidR="00E02137">
        <w:rPr>
          <w:rFonts w:ascii="Times New Roman" w:hAnsi="Times New Roman" w:cs="Times New Roman"/>
          <w:sz w:val="24"/>
        </w:rPr>
        <w:t xml:space="preserve">environment, </w:t>
      </w:r>
      <w:r>
        <w:rPr>
          <w:rFonts w:ascii="Times New Roman" w:hAnsi="Times New Roman" w:cs="Times New Roman"/>
          <w:sz w:val="24"/>
        </w:rPr>
        <w:t xml:space="preserve">is </w:t>
      </w:r>
      <w:r w:rsidR="00DB6333">
        <w:rPr>
          <w:rFonts w:ascii="Times New Roman" w:hAnsi="Times New Roman" w:cs="Times New Roman"/>
          <w:sz w:val="24"/>
        </w:rPr>
        <w:t xml:space="preserve">a </w:t>
      </w:r>
      <w:r>
        <w:rPr>
          <w:rFonts w:ascii="Times New Roman" w:hAnsi="Times New Roman" w:cs="Times New Roman"/>
          <w:sz w:val="24"/>
        </w:rPr>
        <w:t>fundamental concept in transportation science</w:t>
      </w:r>
      <w:r w:rsidR="00DB6333">
        <w:rPr>
          <w:rFonts w:ascii="Times New Roman" w:hAnsi="Times New Roman" w:cs="Times New Roman"/>
          <w:sz w:val="24"/>
        </w:rPr>
        <w:t xml:space="preserve"> and </w:t>
      </w:r>
      <w:r w:rsidR="004D78B2">
        <w:rPr>
          <w:rFonts w:ascii="Times New Roman" w:hAnsi="Times New Roman" w:cs="Times New Roman"/>
          <w:sz w:val="24"/>
        </w:rPr>
        <w:t xml:space="preserve">human </w:t>
      </w:r>
      <w:r w:rsidR="00DB6333">
        <w:rPr>
          <w:rFonts w:ascii="Times New Roman" w:hAnsi="Times New Roman" w:cs="Times New Roman"/>
          <w:sz w:val="24"/>
        </w:rPr>
        <w:t xml:space="preserve">geography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{"citationItems":[{"id":"ITEM-1","itemData":{"ISSN":"0002-8991","author":[{"dropping-particle":"","family":"Hansen","given":"Walter G","non-dropping-particle":"","parse-names":false,"suffix":""}],"container-title":"Journal of the American Institute of planners","id":"ITEM-1","issue":"2","issued":{"date-parts":[["1959"]]},"page":"73-76","publisher":"Taylor &amp; Francis","title":"How accessibility shapes land use","type":"article-journal","volume":"25"},"uris":["http://www.mendeley.com/documents/?uuid=4655d96c-76e9-4a34-90b4-f958cbb07b6f"]},{"id":"ITEM-2","itemData":{"ISSN":"0034-3404","author":[{"dropping-particle":"","family":"Ingram","given":"David R","non-dropping-particle":"","parse-names":false,"suffix":""}],"container-title":"Regional studies","id":"ITEM-2","issue":"2","issued":{"date-parts":[["1971"]]},"page":"101-107","publisher":"Taylor &amp; Francis","title":"The concept of accessibility: a search for an operational form","type":"article-journal","volume":"5"},"uris":["http://www.mendeley.com/documents/?uuid=99676167-48dc-46c6-bf37-65d2883b8007"]}],"mendeley":{"formattedCitation":"(Hansen, 1959; Ingram, 1971)","plainTextFormattedCitation":"(Hansen, 1959; Ingram, 1971)","previouslyFormattedCitation":"(Hansen, 1959; Ingram, 1971)"},"properties":{"noteIndex":0},"schema":"https://github.com/citation-style-language/schema/raw/master/csl-citation.json"}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(Hansen, 1959; Ingram, 1971)</w:t>
      </w:r>
      <w:r w:rsidR="002856DE">
        <w:rPr>
          <w:rFonts w:ascii="Times New Roman" w:hAnsi="Times New Roman" w:cs="Times New Roman"/>
          <w:sz w:val="24"/>
        </w:rPr>
        <w:fldChar w:fldCharType="end"/>
      </w:r>
      <w:del w:id="10" w:author="Miller, Harvey" w:date="2021-10-11T10:31:00Z">
        <w:r w:rsidR="00A37092" w:rsidDel="0050280B">
          <w:rPr>
            <w:rFonts w:ascii="Times New Roman" w:hAnsi="Times New Roman" w:cs="Times New Roman"/>
            <w:sz w:val="24"/>
          </w:rPr>
          <w:delText>)</w:delText>
        </w:r>
      </w:del>
      <w:r w:rsidR="00A37092">
        <w:rPr>
          <w:rFonts w:ascii="Times New Roman" w:hAnsi="Times New Roman" w:cs="Times New Roman"/>
          <w:sz w:val="24"/>
        </w:rPr>
        <w:t>.</w:t>
      </w:r>
      <w:r w:rsidR="00E74CE5">
        <w:rPr>
          <w:rFonts w:ascii="Times New Roman" w:hAnsi="Times New Roman" w:cs="Times New Roman"/>
          <w:sz w:val="24"/>
        </w:rPr>
        <w:t xml:space="preserve"> </w:t>
      </w:r>
      <w:r w:rsidR="00844980">
        <w:rPr>
          <w:rFonts w:ascii="Times New Roman" w:hAnsi="Times New Roman" w:cs="Times New Roman"/>
          <w:sz w:val="24"/>
        </w:rPr>
        <w:t xml:space="preserve">As </w:t>
      </w:r>
      <w:r w:rsidR="003B3945">
        <w:rPr>
          <w:rFonts w:ascii="Times New Roman" w:hAnsi="Times New Roman" w:cs="Times New Roman"/>
          <w:sz w:val="24"/>
        </w:rPr>
        <w:t xml:space="preserve">the focus of </w:t>
      </w:r>
      <w:r w:rsidR="00844980">
        <w:rPr>
          <w:rFonts w:ascii="Times New Roman" w:hAnsi="Times New Roman" w:cs="Times New Roman"/>
          <w:sz w:val="24"/>
        </w:rPr>
        <w:t>tr</w:t>
      </w:r>
      <w:r w:rsidR="005B42BD">
        <w:rPr>
          <w:rFonts w:ascii="Times New Roman" w:hAnsi="Times New Roman" w:cs="Times New Roman"/>
          <w:sz w:val="24"/>
        </w:rPr>
        <w:t xml:space="preserve">ansportation </w:t>
      </w:r>
      <w:r w:rsidR="00844980">
        <w:rPr>
          <w:rFonts w:ascii="Times New Roman" w:hAnsi="Times New Roman" w:cs="Times New Roman"/>
          <w:sz w:val="24"/>
        </w:rPr>
        <w:t>planning</w:t>
      </w:r>
      <w:r w:rsidR="005B42BD">
        <w:rPr>
          <w:rFonts w:ascii="Times New Roman" w:hAnsi="Times New Roman" w:cs="Times New Roman"/>
          <w:sz w:val="24"/>
        </w:rPr>
        <w:t xml:space="preserve"> </w:t>
      </w:r>
      <w:r w:rsidR="00844980">
        <w:rPr>
          <w:rFonts w:ascii="Times New Roman" w:hAnsi="Times New Roman" w:cs="Times New Roman"/>
          <w:sz w:val="24"/>
        </w:rPr>
        <w:t>shift</w:t>
      </w:r>
      <w:r w:rsidR="005B42BD">
        <w:rPr>
          <w:rFonts w:ascii="Times New Roman" w:hAnsi="Times New Roman" w:cs="Times New Roman"/>
          <w:sz w:val="24"/>
        </w:rPr>
        <w:t>s</w:t>
      </w:r>
      <w:r w:rsidR="00844980">
        <w:rPr>
          <w:rFonts w:ascii="Times New Roman" w:hAnsi="Times New Roman" w:cs="Times New Roman"/>
          <w:sz w:val="24"/>
        </w:rPr>
        <w:t xml:space="preserve"> </w:t>
      </w:r>
      <w:r w:rsidR="00483E74">
        <w:rPr>
          <w:rFonts w:ascii="Times New Roman" w:hAnsi="Times New Roman" w:cs="Times New Roman"/>
          <w:sz w:val="24"/>
        </w:rPr>
        <w:t>to a sustainable mobility paradigm</w:t>
      </w:r>
      <w:r w:rsidR="00873EDD">
        <w:rPr>
          <w:rFonts w:ascii="Times New Roman" w:hAnsi="Times New Roman" w:cs="Times New Roman"/>
          <w:sz w:val="24"/>
        </w:rPr>
        <w:t xml:space="preserve"> </w:t>
      </w:r>
      <w:r w:rsidR="00844980">
        <w:rPr>
          <w:rFonts w:ascii="Times New Roman" w:hAnsi="Times New Roman" w:cs="Times New Roman"/>
          <w:sz w:val="24"/>
        </w:rPr>
        <w:fldChar w:fldCharType="begin" w:fldLock="1"/>
      </w:r>
      <w:r w:rsidR="00844980">
        <w:rPr>
          <w:rFonts w:ascii="Times New Roman" w:hAnsi="Times New Roman" w:cs="Times New Roman"/>
          <w:sz w:val="24"/>
        </w:rPr>
        <w:instrText>ADDIN CSL_CITATION {"citationItems":[{"id":"ITEM-1","itemData":{"ISSN":"0967-070X","author":[{"dropping-particle":"","family":"Banister","given":"David","non-dropping-particle":"","parse-names":false,"suffix":""}],"container-title":"Transport policy","id":"ITEM-1","issue":"2","issued":{"date-parts":[["2008"]]},"page":"73-80","publisher":"Elsevier","title":"The sustainable mobility paradigm","type":"article-journal","volume":"15"},"uris":["http://www.mendeley.com/documents/?uuid=f59ee453-4b6c-42f7-a899-61c47b4b7b1e"]}],"mendeley":{"formattedCitation":"(Banister, 2008)","plainTextFormattedCitation":"(Banister, 2008)","previouslyFormattedCitation":"(Banister, 2008)"},"properties":{"noteIndex":0},"schema":"https://github.com/citation-style-language/schema/raw/master/csl-citation.json"}</w:instrText>
      </w:r>
      <w:r w:rsidR="00844980">
        <w:rPr>
          <w:rFonts w:ascii="Times New Roman" w:hAnsi="Times New Roman" w:cs="Times New Roman"/>
          <w:sz w:val="24"/>
        </w:rPr>
        <w:fldChar w:fldCharType="separate"/>
      </w:r>
      <w:r w:rsidR="00844980" w:rsidRPr="004F1D00">
        <w:rPr>
          <w:rFonts w:ascii="Times New Roman" w:hAnsi="Times New Roman" w:cs="Times New Roman"/>
          <w:noProof/>
          <w:sz w:val="24"/>
        </w:rPr>
        <w:t>(Banister, 2008)</w:t>
      </w:r>
      <w:r w:rsidR="00844980">
        <w:rPr>
          <w:rFonts w:ascii="Times New Roman" w:hAnsi="Times New Roman" w:cs="Times New Roman"/>
          <w:sz w:val="24"/>
        </w:rPr>
        <w:fldChar w:fldCharType="end"/>
      </w:r>
      <w:r w:rsidR="00844980">
        <w:rPr>
          <w:rFonts w:ascii="Times New Roman" w:hAnsi="Times New Roman" w:cs="Times New Roman"/>
          <w:sz w:val="24"/>
        </w:rPr>
        <w:t xml:space="preserve">, </w:t>
      </w:r>
      <w:r w:rsidR="00033300">
        <w:rPr>
          <w:rFonts w:ascii="Times New Roman" w:hAnsi="Times New Roman" w:cs="Times New Roman"/>
          <w:sz w:val="24"/>
        </w:rPr>
        <w:t xml:space="preserve">accessibility </w:t>
      </w:r>
      <w:r w:rsidR="001A75E1">
        <w:rPr>
          <w:rFonts w:ascii="Times New Roman" w:hAnsi="Times New Roman" w:cs="Times New Roman"/>
          <w:sz w:val="24"/>
        </w:rPr>
        <w:t xml:space="preserve">measures are </w:t>
      </w:r>
      <w:r w:rsidR="00033300">
        <w:rPr>
          <w:rFonts w:ascii="Times New Roman" w:hAnsi="Times New Roman" w:cs="Times New Roman"/>
          <w:sz w:val="24"/>
        </w:rPr>
        <w:t>becom</w:t>
      </w:r>
      <w:r w:rsidR="00221B9A">
        <w:rPr>
          <w:rFonts w:ascii="Times New Roman" w:hAnsi="Times New Roman" w:cs="Times New Roman"/>
          <w:sz w:val="24"/>
        </w:rPr>
        <w:t xml:space="preserve">ing more </w:t>
      </w:r>
      <w:r w:rsidR="00033300">
        <w:rPr>
          <w:rFonts w:ascii="Times New Roman" w:hAnsi="Times New Roman" w:cs="Times New Roman"/>
          <w:sz w:val="24"/>
        </w:rPr>
        <w:t xml:space="preserve">crucial </w:t>
      </w:r>
      <w:r w:rsidR="00014C0F">
        <w:rPr>
          <w:rFonts w:ascii="Times New Roman" w:hAnsi="Times New Roman" w:cs="Times New Roman"/>
          <w:sz w:val="24"/>
        </w:rPr>
        <w:t xml:space="preserve">as a performance measure </w:t>
      </w:r>
      <w:r w:rsidR="004F7DED">
        <w:rPr>
          <w:rFonts w:ascii="Times New Roman" w:hAnsi="Times New Roman" w:cs="Times New Roman"/>
          <w:sz w:val="24"/>
        </w:rPr>
        <w:t xml:space="preserve">to guide policy, planning </w:t>
      </w:r>
      <w:r w:rsidR="00873EDD">
        <w:rPr>
          <w:rFonts w:ascii="Times New Roman" w:hAnsi="Times New Roman" w:cs="Times New Roman"/>
          <w:sz w:val="24"/>
        </w:rPr>
        <w:t>and decision-making</w:t>
      </w:r>
      <w:r w:rsidR="00536D67">
        <w:rPr>
          <w:rFonts w:ascii="Times New Roman" w:hAnsi="Times New Roman" w:cs="Times New Roman"/>
          <w:sz w:val="24"/>
        </w:rPr>
        <w:t>.</w:t>
      </w:r>
      <w:r w:rsidR="00E74CE5">
        <w:rPr>
          <w:rFonts w:ascii="Times New Roman" w:hAnsi="Times New Roman" w:cs="Times New Roman"/>
          <w:sz w:val="24"/>
        </w:rPr>
        <w:t xml:space="preserve"> </w:t>
      </w:r>
      <w:r w:rsidR="00536D67" w:rsidRPr="00536D67">
        <w:rPr>
          <w:rFonts w:ascii="Times New Roman" w:hAnsi="Times New Roman" w:cs="Times New Roman"/>
          <w:sz w:val="24"/>
        </w:rPr>
        <w:t>Advances in mobility and geospatial data</w:t>
      </w:r>
      <w:r w:rsidR="0082303C">
        <w:rPr>
          <w:rFonts w:ascii="Times New Roman" w:hAnsi="Times New Roman" w:cs="Times New Roman"/>
          <w:sz w:val="24"/>
        </w:rPr>
        <w:t xml:space="preserve"> </w:t>
      </w:r>
      <w:r w:rsidR="00536D67" w:rsidRPr="00536D67">
        <w:rPr>
          <w:rFonts w:ascii="Times New Roman" w:hAnsi="Times New Roman" w:cs="Times New Roman"/>
          <w:sz w:val="24"/>
        </w:rPr>
        <w:t xml:space="preserve">technologies and science have enhanced the sophistication and practicality of accessibility measures to </w:t>
      </w:r>
      <w:r w:rsidR="0082303C">
        <w:rPr>
          <w:rFonts w:ascii="Times New Roman" w:hAnsi="Times New Roman" w:cs="Times New Roman"/>
          <w:sz w:val="24"/>
        </w:rPr>
        <w:t xml:space="preserve">a </w:t>
      </w:r>
      <w:r w:rsidR="00536D67" w:rsidRPr="00536D67">
        <w:rPr>
          <w:rFonts w:ascii="Times New Roman" w:hAnsi="Times New Roman" w:cs="Times New Roman"/>
          <w:sz w:val="24"/>
        </w:rPr>
        <w:t xml:space="preserve">point that they are transforming planning and policy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{"citationItems":[{"id":"ITEM-1","itemData":{"ISSN":"1361-9209","author":[{"dropping-particle":"","family":"Handy","given":"Susan","non-dropping-particle":"","parse-names":false,"suffix":""}],"container-title":"Transportation research part D: transport and environment","id":"ITEM-1","issued":{"date-parts":[["2020"]]},"page":"102319","publisher":"Elsevier","title":"Is accessibility an idea whose time has finally come?","type":"article-journal","volume":"83"},"uris":["http://www.mendeley.com/documents/?uuid=353905e6-261e-4d0e-9968-d96d3869c959"]},{"id":"ITEM-2","itemData":{"author":[{"dropping-particle":"","family":"Levinson","given":"David","non-dropping-particle":"","parse-names":false,"suffix":""},{"dropping-particle":"","family":"Wu","given":"Hao","non-dropping-particle":"","parse-names":false,"suffix":""}],"container-title":"Journal of Transport and Land Use","id":"ITEM-2","issue":"1","issued":{"date-parts":[["2020"]]},"page":"129-158","publisher":"JSTOR","title":"Towards a general theory of access","type":"article-journal","volume":"13"},"uris":["http://www.mendeley.com/documents/?uuid=20ce3ace-7224-47a7-af4b-9da97dc3d3be"]},{"id":"ITEM-3","itemData":{"ISSN":"1361-9209","author":[{"dropping-particle":"","family":"Wu","given":"Hao","non-dropping-particle":"","parse-names":false,"suffix":""},{"dropping-particle":"","family":"Levinson","given":"David","non-dropping-particle":"","parse-names":false,"suffix":""}],"container-title":"Transportation Research Part D: Transport and Environment","id":"ITEM-3","issued":{"date-parts":[["2020"]]},"page":"102355","publisher":"Elsevier","title":"Unifying access","type":"article-journal","volume":"83"},"uris":["http://www.mendeley.com/documents/?uuid=f3f1a530-de71-4b7e-bc7f-cb34274620e6"]}],"mendeley":{"formattedCitation":"(Handy, 2020; Levinson &amp; Wu, 2020; H. Wu &amp; Levinson, 2020)","plainTextFormattedCitation":"(Handy, 2020; Levinson &amp; Wu, 2020; H. Wu &amp; Levinson, 2020)","previouslyFormattedCitation":"(Handy, 2020; Levinson &amp; Wu, 2020; H. Wu &amp; Levinson, 2020)"},"properties":{"noteIndex":0},"schema":"https://github.com/citation-style-language/schema/raw/master/csl-citation.json"}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(Handy, 2020; Levinson &amp; Wu, 2020; H. Wu &amp; Levinson, 2020)</w:t>
      </w:r>
      <w:r w:rsidR="002856DE">
        <w:rPr>
          <w:rFonts w:ascii="Times New Roman" w:hAnsi="Times New Roman" w:cs="Times New Roman"/>
          <w:sz w:val="24"/>
        </w:rPr>
        <w:fldChar w:fldCharType="end"/>
      </w:r>
      <w:r w:rsidR="000370C8">
        <w:rPr>
          <w:rFonts w:ascii="Times New Roman" w:hAnsi="Times New Roman" w:cs="Times New Roman"/>
          <w:sz w:val="24"/>
        </w:rPr>
        <w:t>.</w:t>
      </w:r>
      <w:r w:rsidR="00E74CE5">
        <w:rPr>
          <w:rFonts w:ascii="Times New Roman" w:hAnsi="Times New Roman" w:cs="Times New Roman"/>
          <w:sz w:val="24"/>
        </w:rPr>
        <w:t xml:space="preserve"> </w:t>
      </w:r>
      <w:r w:rsidR="007A390F">
        <w:rPr>
          <w:rFonts w:ascii="Times New Roman" w:hAnsi="Times New Roman" w:cs="Times New Roman"/>
          <w:sz w:val="24"/>
        </w:rPr>
        <w:t xml:space="preserve">This includes the </w:t>
      </w:r>
      <w:r w:rsidR="007A390F" w:rsidRPr="00901223">
        <w:rPr>
          <w:rFonts w:ascii="Times New Roman" w:hAnsi="Times New Roman" w:cs="Times New Roman"/>
          <w:i/>
          <w:iCs/>
          <w:sz w:val="24"/>
          <w:rPrChange w:id="11" w:author="Miller, Harvey" w:date="2021-10-11T10:36:00Z">
            <w:rPr>
              <w:rFonts w:ascii="Times New Roman" w:hAnsi="Times New Roman" w:cs="Times New Roman"/>
              <w:sz w:val="24"/>
            </w:rPr>
          </w:rPrChange>
        </w:rPr>
        <w:t>space-time prism</w:t>
      </w:r>
      <w:r w:rsidR="007A390F">
        <w:rPr>
          <w:rFonts w:ascii="Times New Roman" w:hAnsi="Times New Roman" w:cs="Times New Roman"/>
          <w:sz w:val="24"/>
        </w:rPr>
        <w:t xml:space="preserve"> (STP)</w:t>
      </w:r>
      <w:r w:rsidR="00AE0DDD">
        <w:rPr>
          <w:rFonts w:ascii="Times New Roman" w:hAnsi="Times New Roman" w:cs="Times New Roman"/>
          <w:sz w:val="24"/>
        </w:rPr>
        <w:t>: a core concept in time geography that m</w:t>
      </w:r>
      <w:r w:rsidR="005948E2">
        <w:rPr>
          <w:rFonts w:ascii="Times New Roman" w:hAnsi="Times New Roman" w:cs="Times New Roman"/>
          <w:sz w:val="24"/>
        </w:rPr>
        <w:t xml:space="preserve">odels accessibility as the </w:t>
      </w:r>
      <w:r w:rsidR="00074EC4">
        <w:rPr>
          <w:rFonts w:ascii="Times New Roman" w:hAnsi="Times New Roman" w:cs="Times New Roman"/>
          <w:sz w:val="24"/>
        </w:rPr>
        <w:t>envelope</w:t>
      </w:r>
      <w:r w:rsidR="005948E2">
        <w:rPr>
          <w:rFonts w:ascii="Times New Roman" w:hAnsi="Times New Roman" w:cs="Times New Roman"/>
          <w:sz w:val="24"/>
        </w:rPr>
        <w:t xml:space="preserve"> of all possible paths wi</w:t>
      </w:r>
      <w:r w:rsidR="00074EC4">
        <w:rPr>
          <w:rFonts w:ascii="Times New Roman" w:hAnsi="Times New Roman" w:cs="Times New Roman"/>
          <w:sz w:val="24"/>
        </w:rPr>
        <w:t xml:space="preserve">th respect to time based on anchoring locations and times, </w:t>
      </w:r>
      <w:r w:rsidR="00306C36">
        <w:rPr>
          <w:rFonts w:ascii="Times New Roman" w:hAnsi="Times New Roman" w:cs="Times New Roman"/>
          <w:sz w:val="24"/>
        </w:rPr>
        <w:t xml:space="preserve">maximum speeds for travel and stationary activity times </w:t>
      </w:r>
      <w:r w:rsidR="002856DE">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1970)","plainTextFormattedCitation":"(Hägerstrand, 1970)","previouslyFormattedCitation":"(Hägerstrand, 1970)"},"properties":{"noteIndex":0},"schema":"https://github.com/citation-style-language/schema/raw/master/csl-citation.json"}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(Hägerstrand, 1970)</w:t>
      </w:r>
      <w:r w:rsidR="002856DE">
        <w:rPr>
          <w:rFonts w:ascii="Times New Roman" w:hAnsi="Times New Roman" w:cs="Times New Roman"/>
          <w:sz w:val="24"/>
        </w:rPr>
        <w:fldChar w:fldCharType="end"/>
      </w:r>
      <w:r w:rsidR="00306C36">
        <w:rPr>
          <w:rFonts w:ascii="Times New Roman" w:hAnsi="Times New Roman" w:cs="Times New Roman"/>
          <w:sz w:val="24"/>
        </w:rPr>
        <w:t>.</w:t>
      </w:r>
      <w:r w:rsidR="00E74CE5">
        <w:rPr>
          <w:rFonts w:ascii="Times New Roman" w:hAnsi="Times New Roman" w:cs="Times New Roman"/>
          <w:sz w:val="24"/>
        </w:rPr>
        <w:t xml:space="preserve"> </w:t>
      </w:r>
      <w:r w:rsidR="004F638E">
        <w:rPr>
          <w:rFonts w:ascii="Times New Roman" w:hAnsi="Times New Roman" w:cs="Times New Roman"/>
          <w:sz w:val="24"/>
        </w:rPr>
        <w:t xml:space="preserve">New mobility and geospatial data technologies </w:t>
      </w:r>
      <w:r w:rsidR="001072EE">
        <w:rPr>
          <w:rFonts w:ascii="Times New Roman" w:hAnsi="Times New Roman" w:cs="Times New Roman"/>
          <w:sz w:val="24"/>
        </w:rPr>
        <w:t xml:space="preserve">has allowed researchers to greatly increase the analytical power of this basic time geographic concept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uris":["http://www.mendeley.com/documents/?uuid=4b7da257-dbb2-4aa9-8252-6c2b88cc8f2e"]},{"id":"ITEM-2","itemData":{"ISSN":"1567-7141","author":[{"dropping-particle":"","family":"Neutens","given":"Tijs","non-dropping-particle":"","parse-names":false,"suffix":""},{"dropping-particle":"","family":"Witlox","given":"Frank","non-dropping-particle":"","parse-names":false,"suffix":""},{"dropping-particle":"","family":"Demaeyer","given":"Philippe","non-dropping-particle":"","parse-names":false,"suffix":""}],"container-title":"European Journal of Transport and Infrastructure Research","id":"ITEM-2","issue":"4","issued":{"date-parts":[["2007"]]},"title":"Individual accessibility and travel possibilities: A literature review on time geography","type":"article-journal","volume":"7"},"uris":["http://www.mendeley.com/documents/?uuid=560a2735-37bf-40ed-83d0-a573a157638a"]}],"mendeley":{"formattedCitation":"(Miller, 2017; Neutens, Witlox, &amp; Demaeyer, 2007)","plainTextFormattedCitation":"(Miller, 2017; Neutens, Witlox, &amp; Demaeyer, 2007)","previouslyFormattedCitation":"(Miller, 2017; Neutens, Witlox, &amp; Demaeyer, 2007)"},"properties":{"noteIndex":0},"schema":"https://github.com/citation-style-language/schema/raw/master/csl-citation.json"}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(Miller, 2017; Neutens, Witlox, &amp; Demaeyer, 2007)</w:t>
      </w:r>
      <w:r w:rsidR="00A50EE0">
        <w:rPr>
          <w:rFonts w:ascii="Times New Roman" w:hAnsi="Times New Roman" w:cs="Times New Roman"/>
          <w:sz w:val="24"/>
        </w:rPr>
        <w:fldChar w:fldCharType="end"/>
      </w:r>
      <w:r w:rsidR="00A50EE0">
        <w:rPr>
          <w:rFonts w:ascii="Times New Roman" w:hAnsi="Times New Roman" w:cs="Times New Roman"/>
          <w:sz w:val="24"/>
        </w:rPr>
        <w:t>.</w:t>
      </w:r>
    </w:p>
    <w:p w14:paraId="033ACEFA" w14:textId="0A92CBDF" w:rsidR="006C4E92" w:rsidRDefault="0082303C" w:rsidP="00674454">
      <w:pPr>
        <w:spacing w:line="480" w:lineRule="auto"/>
        <w:ind w:firstLine="720"/>
        <w:jc w:val="both"/>
        <w:rPr>
          <w:rFonts w:ascii="Times New Roman" w:hAnsi="Times New Roman" w:cs="Times New Roman"/>
          <w:sz w:val="24"/>
        </w:rPr>
      </w:pPr>
      <w:r>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Morrison, &amp; Shearer, 2000)","manualFormatting":"O’Sullivan, Morrison, &amp; Shearer (2000)","plainTextFormattedCitation":"(O’Sullivan, Morrison, &amp; Shearer, 2000)","previouslyFormattedCitation":"(O’Sullivan, Morrison, &amp; Shearer, 2000)"},"properties":{"noteIndex":0},"schema":"https://github.com/citation-style-language/schema/raw/master/csl-citation.json"}</w:instrText>
      </w:r>
      <w:r>
        <w:rPr>
          <w:rFonts w:ascii="Times New Roman" w:hAnsi="Times New Roman" w:cs="Times New Roman"/>
          <w:sz w:val="24"/>
        </w:rPr>
        <w:fldChar w:fldCharType="separate"/>
      </w:r>
      <w:r w:rsidRPr="0082303C">
        <w:rPr>
          <w:rFonts w:ascii="Times New Roman" w:hAnsi="Times New Roman" w:cs="Times New Roman"/>
          <w:noProof/>
          <w:sz w:val="24"/>
        </w:rPr>
        <w:t xml:space="preserve">O’Sullivan, Morrison, &amp; Shearer </w:t>
      </w:r>
      <w:r>
        <w:rPr>
          <w:rFonts w:ascii="Times New Roman" w:hAnsi="Times New Roman" w:cs="Times New Roman"/>
          <w:noProof/>
          <w:sz w:val="24"/>
        </w:rPr>
        <w:t>(</w:t>
      </w:r>
      <w:r w:rsidRPr="0082303C">
        <w:rPr>
          <w:rFonts w:ascii="Times New Roman" w:hAnsi="Times New Roman" w:cs="Times New Roman"/>
          <w:noProof/>
          <w:sz w:val="24"/>
        </w:rPr>
        <w:t>2000)</w:t>
      </w:r>
      <w:r>
        <w:rPr>
          <w:rFonts w:ascii="Times New Roman" w:hAnsi="Times New Roman" w:cs="Times New Roman"/>
          <w:sz w:val="24"/>
        </w:rPr>
        <w:fldChar w:fldCharType="end"/>
      </w:r>
      <w:r w:rsidR="006A2E54">
        <w:rPr>
          <w:rFonts w:ascii="Times New Roman" w:hAnsi="Times New Roman" w:cs="Times New Roman"/>
          <w:sz w:val="24"/>
        </w:rPr>
        <w:t xml:space="preserve"> </w:t>
      </w:r>
      <w:r w:rsidR="007934FE">
        <w:rPr>
          <w:rFonts w:ascii="Times New Roman" w:hAnsi="Times New Roman" w:cs="Times New Roman"/>
          <w:sz w:val="24"/>
        </w:rPr>
        <w:t>pioneered the application of STP</w:t>
      </w:r>
      <w:r w:rsidR="00B059E5">
        <w:rPr>
          <w:rFonts w:ascii="Times New Roman" w:hAnsi="Times New Roman" w:cs="Times New Roman"/>
          <w:sz w:val="24"/>
        </w:rPr>
        <w:t>s to model public transit accessibility</w:t>
      </w:r>
      <w:r w:rsidR="00FF51D3">
        <w:rPr>
          <w:rFonts w:ascii="Times New Roman" w:hAnsi="Times New Roman" w:cs="Times New Roman"/>
          <w:sz w:val="24"/>
        </w:rPr>
        <w:t xml:space="preserve">. Since that time, the availability of data on </w:t>
      </w:r>
      <w:r w:rsidR="00574BED">
        <w:rPr>
          <w:rFonts w:ascii="Times New Roman" w:hAnsi="Times New Roman" w:cs="Times New Roman"/>
          <w:sz w:val="24"/>
        </w:rPr>
        <w:t>public transit networks and related</w:t>
      </w:r>
      <w:r w:rsidR="006A2E54">
        <w:rPr>
          <w:rFonts w:ascii="Times New Roman" w:hAnsi="Times New Roman" w:cs="Times New Roman"/>
          <w:sz w:val="24"/>
        </w:rPr>
        <w:t xml:space="preserve"> </w:t>
      </w:r>
      <w:r w:rsidR="005B6770">
        <w:rPr>
          <w:rFonts w:ascii="Times New Roman" w:hAnsi="Times New Roman" w:cs="Times New Roman"/>
          <w:sz w:val="24"/>
        </w:rPr>
        <w:t>supporting</w:t>
      </w:r>
      <w:r w:rsidR="00574BED">
        <w:rPr>
          <w:rFonts w:ascii="Times New Roman" w:hAnsi="Times New Roman" w:cs="Times New Roman"/>
          <w:sz w:val="24"/>
        </w:rPr>
        <w:t xml:space="preserve"> infrastructure such as</w:t>
      </w:r>
      <w:r w:rsidR="005B6770">
        <w:rPr>
          <w:rFonts w:ascii="Times New Roman" w:hAnsi="Times New Roman" w:cs="Times New Roman"/>
          <w:sz w:val="24"/>
        </w:rPr>
        <w:t xml:space="preserve"> sidewalks afforded the development of public transit </w:t>
      </w:r>
      <w:r w:rsidR="00BE7C1C">
        <w:rPr>
          <w:rFonts w:ascii="Times New Roman" w:hAnsi="Times New Roman" w:cs="Times New Roman"/>
          <w:sz w:val="24"/>
        </w:rPr>
        <w:t xml:space="preserve">network </w:t>
      </w:r>
      <w:r w:rsidR="005B6770">
        <w:rPr>
          <w:rFonts w:ascii="Times New Roman" w:hAnsi="Times New Roman" w:cs="Times New Roman"/>
          <w:sz w:val="24"/>
        </w:rPr>
        <w:t xml:space="preserve">accessibility </w:t>
      </w:r>
      <w:r w:rsidR="00BB7062">
        <w:rPr>
          <w:rFonts w:ascii="Times New Roman" w:hAnsi="Times New Roman" w:cs="Times New Roman"/>
          <w:sz w:val="24"/>
        </w:rPr>
        <w:t xml:space="preserve">analysis </w:t>
      </w:r>
      <w:r w:rsidR="009F1A10">
        <w:rPr>
          <w:rFonts w:ascii="Times New Roman" w:hAnsi="Times New Roman" w:cs="Times New Roman"/>
          <w:sz w:val="24"/>
        </w:rPr>
        <w:t>based on high resolution representation of transit and walking networks</w:t>
      </w:r>
      <w:r w:rsidR="001A3D78">
        <w:rPr>
          <w:rFonts w:ascii="Times New Roman" w:hAnsi="Times New Roman" w:cs="Times New Roman"/>
          <w:sz w:val="24"/>
        </w:rPr>
        <w:t>.</w:t>
      </w:r>
      <w:r w:rsidR="00E74CE5">
        <w:rPr>
          <w:rFonts w:ascii="Times New Roman" w:hAnsi="Times New Roman" w:cs="Times New Roman"/>
          <w:sz w:val="24"/>
        </w:rPr>
        <w:t xml:space="preserve"> </w:t>
      </w:r>
      <w:r w:rsidR="00670B35">
        <w:rPr>
          <w:rFonts w:ascii="Times New Roman" w:hAnsi="Times New Roman" w:cs="Times New Roman"/>
          <w:sz w:val="24"/>
        </w:rPr>
        <w:lastRenderedPageBreak/>
        <w:t xml:space="preserve">However, this research </w:t>
      </w:r>
      <w:r w:rsidR="00E10560">
        <w:rPr>
          <w:rFonts w:ascii="Times New Roman" w:hAnsi="Times New Roman" w:cs="Times New Roman"/>
          <w:sz w:val="24"/>
        </w:rPr>
        <w:t xml:space="preserve">traditionally </w:t>
      </w:r>
      <w:r w:rsidR="00670B35">
        <w:rPr>
          <w:rFonts w:ascii="Times New Roman" w:hAnsi="Times New Roman" w:cs="Times New Roman"/>
          <w:sz w:val="24"/>
        </w:rPr>
        <w:t>still depend</w:t>
      </w:r>
      <w:r w:rsidR="00E10560">
        <w:rPr>
          <w:rFonts w:ascii="Times New Roman" w:hAnsi="Times New Roman" w:cs="Times New Roman"/>
          <w:sz w:val="24"/>
        </w:rPr>
        <w:t>ed</w:t>
      </w:r>
      <w:r w:rsidR="00670B35">
        <w:rPr>
          <w:rFonts w:ascii="Times New Roman" w:hAnsi="Times New Roman" w:cs="Times New Roman"/>
          <w:sz w:val="24"/>
        </w:rPr>
        <w:t xml:space="preserve"> on </w:t>
      </w:r>
      <w:r w:rsidR="00D22459">
        <w:rPr>
          <w:rFonts w:ascii="Times New Roman" w:hAnsi="Times New Roman" w:cs="Times New Roman"/>
          <w:sz w:val="24"/>
        </w:rPr>
        <w:t xml:space="preserve">assumptions of average </w:t>
      </w:r>
      <w:r w:rsidR="00E006C7">
        <w:rPr>
          <w:rFonts w:ascii="Times New Roman" w:hAnsi="Times New Roman" w:cs="Times New Roman"/>
          <w:sz w:val="24"/>
        </w:rPr>
        <w:t>s</w:t>
      </w:r>
      <w:r w:rsidR="006D02D6">
        <w:rPr>
          <w:rFonts w:ascii="Times New Roman" w:hAnsi="Times New Roman" w:cs="Times New Roman"/>
          <w:sz w:val="24"/>
        </w:rPr>
        <w:t>chedule</w:t>
      </w:r>
      <w:r w:rsidR="00E006C7">
        <w:rPr>
          <w:rFonts w:ascii="Times New Roman" w:hAnsi="Times New Roman" w:cs="Times New Roman"/>
          <w:sz w:val="24"/>
        </w:rPr>
        <w:t xml:space="preserve"> frequency and headways during peak and off-peak </w:t>
      </w:r>
      <w:r w:rsidR="006D02D6">
        <w:rPr>
          <w:rFonts w:ascii="Times New Roman" w:hAnsi="Times New Roman" w:cs="Times New Roman"/>
          <w:sz w:val="24"/>
        </w:rPr>
        <w:t xml:space="preserve">times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(Tribby &amp; Zandbergen, 2012)</w:t>
      </w:r>
      <w:r w:rsidR="00A50EE0">
        <w:rPr>
          <w:rFonts w:ascii="Times New Roman" w:hAnsi="Times New Roman" w:cs="Times New Roman"/>
          <w:sz w:val="24"/>
        </w:rPr>
        <w:fldChar w:fldCharType="end"/>
      </w:r>
      <w:r w:rsidR="006D02D6">
        <w:rPr>
          <w:rFonts w:ascii="Times New Roman" w:hAnsi="Times New Roman" w:cs="Times New Roman"/>
          <w:sz w:val="24"/>
        </w:rPr>
        <w:t>. This barrier has been sha</w:t>
      </w:r>
      <w:r w:rsidR="00351530">
        <w:rPr>
          <w:rFonts w:ascii="Times New Roman" w:hAnsi="Times New Roman" w:cs="Times New Roman"/>
          <w:sz w:val="24"/>
        </w:rPr>
        <w:t xml:space="preserve">ttered </w:t>
      </w:r>
      <w:r w:rsidR="00B361B0">
        <w:rPr>
          <w:rFonts w:ascii="Times New Roman" w:hAnsi="Times New Roman" w:cs="Times New Roman"/>
          <w:sz w:val="24"/>
        </w:rPr>
        <w:t xml:space="preserve">by </w:t>
      </w:r>
      <w:r w:rsidR="00351530">
        <w:rPr>
          <w:rFonts w:ascii="Times New Roman" w:hAnsi="Times New Roman" w:cs="Times New Roman"/>
          <w:sz w:val="24"/>
        </w:rPr>
        <w:t xml:space="preserve">the development of </w:t>
      </w:r>
      <w:r w:rsidR="00CA1A45">
        <w:rPr>
          <w:rFonts w:ascii="Times New Roman" w:hAnsi="Times New Roman" w:cs="Times New Roman"/>
          <w:sz w:val="24"/>
        </w:rPr>
        <w:t xml:space="preserve">data </w:t>
      </w:r>
      <w:r w:rsidR="00B376D2">
        <w:rPr>
          <w:rFonts w:ascii="Times New Roman" w:hAnsi="Times New Roman" w:cs="Times New Roman"/>
          <w:sz w:val="24"/>
        </w:rPr>
        <w:t xml:space="preserve">standards for publishing </w:t>
      </w:r>
      <w:r w:rsidR="00CA1A45">
        <w:rPr>
          <w:rFonts w:ascii="Times New Roman" w:hAnsi="Times New Roman" w:cs="Times New Roman"/>
          <w:sz w:val="24"/>
        </w:rPr>
        <w:t xml:space="preserve">high resolution </w:t>
      </w:r>
      <w:r w:rsidR="00351530">
        <w:rPr>
          <w:rFonts w:ascii="Times New Roman" w:hAnsi="Times New Roman" w:cs="Times New Roman"/>
          <w:sz w:val="24"/>
        </w:rPr>
        <w:t xml:space="preserve">schedule and real-time vehicle location data </w:t>
      </w:r>
      <w:r w:rsidR="00B2758D">
        <w:rPr>
          <w:rFonts w:ascii="Times New Roman" w:hAnsi="Times New Roman" w:cs="Times New Roman"/>
          <w:sz w:val="24"/>
        </w:rPr>
        <w:t>p</w:t>
      </w:r>
      <w:r w:rsidR="00CA1A45">
        <w:rPr>
          <w:rFonts w:ascii="Times New Roman" w:hAnsi="Times New Roman" w:cs="Times New Roman"/>
          <w:sz w:val="24"/>
        </w:rPr>
        <w:t>ublic transit data</w:t>
      </w:r>
      <w:r w:rsidR="00B2758D">
        <w:rPr>
          <w:rFonts w:ascii="Times New Roman" w:hAnsi="Times New Roman" w:cs="Times New Roman"/>
          <w:sz w:val="24"/>
        </w:rPr>
        <w:t xml:space="preserve"> </w:t>
      </w:r>
      <w:r w:rsidR="00B361B0">
        <w:rPr>
          <w:rFonts w:ascii="Times New Roman" w:hAnsi="Times New Roman" w:cs="Times New Roman"/>
          <w:sz w:val="24"/>
        </w:rPr>
        <w:t xml:space="preserve">via </w:t>
      </w:r>
      <w:r w:rsidR="00CA1A45">
        <w:rPr>
          <w:rFonts w:ascii="Times New Roman" w:hAnsi="Times New Roman" w:cs="Times New Roman"/>
          <w:sz w:val="24"/>
        </w:rPr>
        <w:t xml:space="preserve">the </w:t>
      </w:r>
      <w:r w:rsidR="00E93B77">
        <w:rPr>
          <w:rFonts w:ascii="Times New Roman" w:hAnsi="Times New Roman" w:cs="Times New Roman"/>
          <w:sz w:val="24"/>
        </w:rPr>
        <w:t xml:space="preserve">General Transit Feed Specification (GTFS) </w:t>
      </w:r>
      <w:r w:rsidR="00CA1A45">
        <w:rPr>
          <w:rFonts w:ascii="Times New Roman" w:hAnsi="Times New Roman" w:cs="Times New Roman"/>
          <w:sz w:val="24"/>
        </w:rPr>
        <w:t>developed by Google</w:t>
      </w:r>
      <w:r w:rsidR="00B2758D">
        <w:rPr>
          <w:rFonts w:ascii="Times New Roman" w:hAnsi="Times New Roman" w:cs="Times New Roman"/>
          <w:sz w:val="24"/>
        </w:rPr>
        <w:t xml:space="preserve">. GTFS allows </w:t>
      </w:r>
      <w:r w:rsidR="009E388B">
        <w:rPr>
          <w:rFonts w:ascii="Times New Roman" w:hAnsi="Times New Roman" w:cs="Times New Roman"/>
          <w:sz w:val="24"/>
        </w:rPr>
        <w:t xml:space="preserve">developers to create navigation apps to support public transit users. </w:t>
      </w:r>
      <w:r w:rsidR="005729D4">
        <w:rPr>
          <w:rFonts w:ascii="Times New Roman" w:hAnsi="Times New Roman" w:cs="Times New Roman"/>
          <w:sz w:val="24"/>
        </w:rPr>
        <w:t xml:space="preserve">It is also allowing researchers to analyze the accessibility </w:t>
      </w:r>
      <w:r w:rsidR="00AD5FC6">
        <w:rPr>
          <w:rFonts w:ascii="Times New Roman" w:hAnsi="Times New Roman" w:cs="Times New Roman"/>
          <w:sz w:val="24"/>
        </w:rPr>
        <w:t>generated by public transit systems at high levels of spatial and</w:t>
      </w:r>
      <w:r w:rsidR="009E177F">
        <w:rPr>
          <w:rFonts w:ascii="Times New Roman" w:hAnsi="Times New Roman" w:cs="Times New Roman"/>
          <w:sz w:val="24"/>
        </w:rPr>
        <w:t xml:space="preserve"> temporal </w:t>
      </w:r>
      <w:r w:rsidR="00A50EE0">
        <w:rPr>
          <w:rFonts w:ascii="Times New Roman" w:hAnsi="Times New Roman" w:cs="Times New Roman"/>
          <w:sz w:val="24"/>
        </w:rPr>
        <w:t xml:space="preserve">resolution </w:t>
      </w:r>
      <w:r w:rsidR="00A50EE0">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id":"ITEM-3","itemData":{"author":[{"dropping-particle":"","family":"Wessel","given":"Nate","non-dropping-particle":"","parse-names":false,"suffix":""},{"dropping-particle":"","family":"Farber","given":"Steven","non-dropping-particle":"","parse-names":false,"suffix":""}],"container-title":"Journal of Transport and Land Use","id":"ITEM-3","issue":"1","issued":{"date-parts":[["2019"]]},"page":"475-500","publisher":"JSTOR","title":"On the accuracy of schedule-based GTFS for measuring accessibility","type":"article-journal","volume":"12"},"uris":["http://www.mendeley.com/documents/?uuid=7b5af126-3f70-48c4-91ba-bd89fb0a6e4e"]}],"mendeley":{"formattedCitation":"(Lee &amp; Miller, 2018; Wessel, Allen, &amp; Farber, 2017; Wessel &amp; Farber, 2019)","plainTextFormattedCitation":"(Lee &amp; Miller, 2018; Wessel, Allen, &amp; Farber, 2017; Wessel &amp; Farber, 2019)","previouslyFormattedCitation":"(Lee &amp; Miller, 2018; Wessel, Allen, &amp; Farber, 2017; Wessel &amp; Farber, 2019)"},"properties":{"noteIndex":0},"schema":"https://github.com/citation-style-language/schema/raw/master/csl-citation.json"}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(Lee &amp; Miller, 2018; Wessel, Allen, &amp; Farber, 2017; Wessel &amp; Farber, 2019)</w:t>
      </w:r>
      <w:r w:rsidR="00A50EE0">
        <w:rPr>
          <w:rFonts w:ascii="Times New Roman" w:hAnsi="Times New Roman" w:cs="Times New Roman"/>
          <w:sz w:val="24"/>
        </w:rPr>
        <w:fldChar w:fldCharType="end"/>
      </w:r>
      <w:r w:rsidR="003026D4">
        <w:rPr>
          <w:rFonts w:ascii="Times New Roman" w:hAnsi="Times New Roman" w:cs="Times New Roman"/>
          <w:sz w:val="24"/>
        </w:rPr>
        <w:t>.</w:t>
      </w:r>
    </w:p>
    <w:p w14:paraId="492038A5" w14:textId="055309AC" w:rsidR="00BD2273" w:rsidRDefault="00437B11" w:rsidP="00674454">
      <w:pPr>
        <w:spacing w:line="480" w:lineRule="auto"/>
        <w:jc w:val="both"/>
        <w:rPr>
          <w:rFonts w:ascii="Times New Roman" w:hAnsi="Times New Roman" w:cs="Times New Roman"/>
          <w:sz w:val="24"/>
        </w:rPr>
      </w:pPr>
      <w:r>
        <w:rPr>
          <w:rFonts w:ascii="Times New Roman" w:hAnsi="Times New Roman" w:cs="Times New Roman"/>
          <w:sz w:val="24"/>
        </w:rPr>
        <w:tab/>
        <w:t>T</w:t>
      </w:r>
      <w:r w:rsidR="007C0B21">
        <w:rPr>
          <w:rFonts w:ascii="Times New Roman" w:hAnsi="Times New Roman" w:cs="Times New Roman"/>
          <w:sz w:val="24"/>
        </w:rPr>
        <w:t>ransit system</w:t>
      </w:r>
      <w:r w:rsidR="004F2985">
        <w:rPr>
          <w:rFonts w:ascii="Times New Roman" w:hAnsi="Times New Roman" w:cs="Times New Roman"/>
          <w:sz w:val="24"/>
        </w:rPr>
        <w:t>s</w:t>
      </w:r>
      <w:r w:rsidR="007C0B21">
        <w:rPr>
          <w:rFonts w:ascii="Times New Roman" w:hAnsi="Times New Roman" w:cs="Times New Roman"/>
          <w:sz w:val="24"/>
        </w:rPr>
        <w:t xml:space="preserve"> </w:t>
      </w:r>
      <w:r w:rsidR="00230862">
        <w:rPr>
          <w:rFonts w:ascii="Times New Roman" w:hAnsi="Times New Roman" w:cs="Times New Roman"/>
          <w:sz w:val="24"/>
        </w:rPr>
        <w:t xml:space="preserve">are </w:t>
      </w:r>
      <w:r w:rsidR="007C0B21">
        <w:rPr>
          <w:rFonts w:ascii="Times New Roman" w:hAnsi="Times New Roman" w:cs="Times New Roman"/>
          <w:sz w:val="24"/>
        </w:rPr>
        <w:t>highly dynamic and time-dependent</w:t>
      </w:r>
      <w:r w:rsidR="008663A7">
        <w:rPr>
          <w:rFonts w:ascii="Times New Roman" w:hAnsi="Times New Roman" w:cs="Times New Roman"/>
          <w:sz w:val="24"/>
        </w:rPr>
        <w:t xml:space="preserve"> due to variation</w:t>
      </w:r>
      <w:r w:rsidR="00E96B8F">
        <w:rPr>
          <w:rFonts w:ascii="Times New Roman" w:hAnsi="Times New Roman" w:cs="Times New Roman"/>
          <w:sz w:val="24"/>
        </w:rPr>
        <w:t>s</w:t>
      </w:r>
      <w:r w:rsidR="008663A7">
        <w:rPr>
          <w:rFonts w:ascii="Times New Roman" w:hAnsi="Times New Roman" w:cs="Times New Roman"/>
          <w:sz w:val="24"/>
        </w:rPr>
        <w:t xml:space="preserve"> </w:t>
      </w:r>
      <w:r w:rsidR="00672187">
        <w:rPr>
          <w:rFonts w:ascii="Times New Roman" w:hAnsi="Times New Roman" w:cs="Times New Roman"/>
          <w:sz w:val="24"/>
        </w:rPr>
        <w:t>in</w:t>
      </w:r>
      <w:r w:rsidR="00CD5AA9">
        <w:rPr>
          <w:rFonts w:ascii="Times New Roman" w:hAnsi="Times New Roman" w:cs="Times New Roman"/>
          <w:sz w:val="24"/>
        </w:rPr>
        <w:t xml:space="preserve"> operating conditions</w:t>
      </w:r>
      <w:r w:rsidR="008663A7">
        <w:rPr>
          <w:rFonts w:ascii="Times New Roman" w:hAnsi="Times New Roman" w:cs="Times New Roman"/>
          <w:sz w:val="24"/>
        </w:rPr>
        <w:t xml:space="preserve">, and </w:t>
      </w:r>
      <w:r w:rsidR="000F46D9">
        <w:rPr>
          <w:rFonts w:ascii="Times New Roman" w:hAnsi="Times New Roman" w:cs="Times New Roman"/>
          <w:sz w:val="24"/>
        </w:rPr>
        <w:t>actual performance can be different from the schedule</w:t>
      </w:r>
      <w:r w:rsidR="00684FAB">
        <w:rPr>
          <w:rFonts w:ascii="Times New Roman" w:hAnsi="Times New Roman" w:cs="Times New Roman"/>
          <w:sz w:val="24"/>
        </w:rPr>
        <w:t xml:space="preserve"> </w:t>
      </w:r>
      <w:r w:rsidR="00684FAB">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Mount, Liu, Xiao, &amp; Miller, 2020)","plainTextFormattedCitation":"(Park, Mount, Liu, Xiao, &amp; Miller, 2020)","previouslyFormattedCitation":"(Park, Mount, Liu, Xiao, &amp; Miller, 2020)"},"properties":{"noteIndex":0},"schema":"https://github.com/citation-style-language/schema/raw/master/csl-citation.json"}</w:instrText>
      </w:r>
      <w:r w:rsidR="00684FAB">
        <w:rPr>
          <w:rFonts w:ascii="Times New Roman" w:hAnsi="Times New Roman" w:cs="Times New Roman"/>
          <w:sz w:val="24"/>
        </w:rPr>
        <w:fldChar w:fldCharType="separate"/>
      </w:r>
      <w:r w:rsidR="006D71ED" w:rsidRPr="006D71ED">
        <w:rPr>
          <w:rFonts w:ascii="Times New Roman" w:hAnsi="Times New Roman" w:cs="Times New Roman"/>
          <w:noProof/>
          <w:sz w:val="24"/>
        </w:rPr>
        <w:t>(Park, Mount, Liu, Xiao, &amp; Miller, 2020)</w:t>
      </w:r>
      <w:r w:rsidR="00684FAB">
        <w:rPr>
          <w:rFonts w:ascii="Times New Roman" w:hAnsi="Times New Roman" w:cs="Times New Roman"/>
          <w:sz w:val="24"/>
        </w:rPr>
        <w:fldChar w:fldCharType="end"/>
      </w:r>
      <w:r w:rsidR="000F46D9">
        <w:rPr>
          <w:rFonts w:ascii="Times New Roman" w:hAnsi="Times New Roman" w:cs="Times New Roman"/>
          <w:sz w:val="24"/>
        </w:rPr>
        <w:t xml:space="preserve">. </w:t>
      </w:r>
      <w:r w:rsidR="003F509C">
        <w:rPr>
          <w:rFonts w:ascii="Times New Roman" w:hAnsi="Times New Roman" w:cs="Times New Roman"/>
          <w:sz w:val="24"/>
        </w:rPr>
        <w:t>There are several factors that contribute to th</w:t>
      </w:r>
      <w:r w:rsidR="00A61BD7">
        <w:rPr>
          <w:rFonts w:ascii="Times New Roman" w:hAnsi="Times New Roman" w:cs="Times New Roman"/>
          <w:sz w:val="24"/>
        </w:rPr>
        <w:t xml:space="preserve">ese </w:t>
      </w:r>
      <w:r w:rsidR="003F509C">
        <w:rPr>
          <w:rFonts w:ascii="Times New Roman" w:hAnsi="Times New Roman" w:cs="Times New Roman"/>
          <w:sz w:val="24"/>
        </w:rPr>
        <w:t>deviation</w:t>
      </w:r>
      <w:r w:rsidR="00A61BD7">
        <w:rPr>
          <w:rFonts w:ascii="Times New Roman" w:hAnsi="Times New Roman" w:cs="Times New Roman"/>
          <w:sz w:val="24"/>
        </w:rPr>
        <w:t>s from scheduled service</w:t>
      </w:r>
      <w:r w:rsidR="003F509C">
        <w:rPr>
          <w:rFonts w:ascii="Times New Roman" w:hAnsi="Times New Roman" w:cs="Times New Roman"/>
          <w:sz w:val="24"/>
        </w:rPr>
        <w:t xml:space="preserve">: first, </w:t>
      </w:r>
      <w:r w:rsidR="00EF4290">
        <w:rPr>
          <w:rFonts w:ascii="Times New Roman" w:hAnsi="Times New Roman" w:cs="Times New Roman"/>
          <w:sz w:val="24"/>
        </w:rPr>
        <w:t>many bus systems operate within road network</w:t>
      </w:r>
      <w:r w:rsidR="00A61BD7">
        <w:rPr>
          <w:rFonts w:ascii="Times New Roman" w:hAnsi="Times New Roman" w:cs="Times New Roman"/>
          <w:sz w:val="24"/>
        </w:rPr>
        <w:t>s</w:t>
      </w:r>
      <w:r w:rsidR="00EF4290">
        <w:rPr>
          <w:rFonts w:ascii="Times New Roman" w:hAnsi="Times New Roman" w:cs="Times New Roman"/>
          <w:sz w:val="24"/>
        </w:rPr>
        <w:t xml:space="preserve"> </w:t>
      </w:r>
      <w:r w:rsidR="00A61BD7">
        <w:rPr>
          <w:rFonts w:ascii="Times New Roman" w:hAnsi="Times New Roman" w:cs="Times New Roman"/>
          <w:sz w:val="24"/>
        </w:rPr>
        <w:t>that are</w:t>
      </w:r>
      <w:r w:rsidR="00BB58C5">
        <w:rPr>
          <w:rFonts w:ascii="Times New Roman" w:hAnsi="Times New Roman" w:cs="Times New Roman"/>
          <w:sz w:val="24"/>
        </w:rPr>
        <w:t xml:space="preserve"> share</w:t>
      </w:r>
      <w:r w:rsidR="00A61BD7">
        <w:rPr>
          <w:rFonts w:ascii="Times New Roman" w:hAnsi="Times New Roman" w:cs="Times New Roman"/>
          <w:sz w:val="24"/>
        </w:rPr>
        <w:t>d</w:t>
      </w:r>
      <w:r w:rsidR="00BB58C5">
        <w:rPr>
          <w:rFonts w:ascii="Times New Roman" w:hAnsi="Times New Roman" w:cs="Times New Roman"/>
          <w:sz w:val="24"/>
        </w:rPr>
        <w:t xml:space="preserve"> with other vehicles. C</w:t>
      </w:r>
      <w:r w:rsidR="003F509C">
        <w:rPr>
          <w:rFonts w:ascii="Times New Roman" w:hAnsi="Times New Roman" w:cs="Times New Roman"/>
          <w:sz w:val="24"/>
        </w:rPr>
        <w:t xml:space="preserve">onditions </w:t>
      </w:r>
      <w:r w:rsidR="00BB58C5">
        <w:rPr>
          <w:rFonts w:ascii="Times New Roman" w:hAnsi="Times New Roman" w:cs="Times New Roman"/>
          <w:sz w:val="24"/>
        </w:rPr>
        <w:t>such as rec</w:t>
      </w:r>
      <w:r w:rsidR="00E548CC">
        <w:rPr>
          <w:rFonts w:ascii="Times New Roman" w:hAnsi="Times New Roman" w:cs="Times New Roman"/>
          <w:sz w:val="24"/>
        </w:rPr>
        <w:t xml:space="preserve">urrent </w:t>
      </w:r>
      <w:r w:rsidR="003F509C">
        <w:rPr>
          <w:rFonts w:ascii="Times New Roman" w:hAnsi="Times New Roman" w:cs="Times New Roman"/>
          <w:sz w:val="24"/>
        </w:rPr>
        <w:t xml:space="preserve">congestion </w:t>
      </w:r>
      <w:r w:rsidR="00481466">
        <w:rPr>
          <w:rFonts w:ascii="Times New Roman" w:hAnsi="Times New Roman" w:cs="Times New Roman"/>
          <w:sz w:val="24"/>
        </w:rPr>
        <w:t xml:space="preserve">and </w:t>
      </w:r>
      <w:r w:rsidR="00A60F46">
        <w:rPr>
          <w:rFonts w:ascii="Times New Roman" w:hAnsi="Times New Roman" w:cs="Times New Roman"/>
          <w:sz w:val="24"/>
        </w:rPr>
        <w:t xml:space="preserve">non-recurrent </w:t>
      </w:r>
      <w:r w:rsidR="00481466">
        <w:rPr>
          <w:rFonts w:ascii="Times New Roman" w:hAnsi="Times New Roman" w:cs="Times New Roman"/>
          <w:sz w:val="24"/>
        </w:rPr>
        <w:t xml:space="preserve">disruptions </w:t>
      </w:r>
      <w:r w:rsidR="006D71ED">
        <w:rPr>
          <w:rFonts w:ascii="Times New Roman" w:hAnsi="Times New Roman" w:cs="Times New Roman"/>
          <w:sz w:val="24"/>
        </w:rPr>
        <w:t>like</w:t>
      </w:r>
      <w:r w:rsidR="00481466">
        <w:rPr>
          <w:rFonts w:ascii="Times New Roman" w:hAnsi="Times New Roman" w:cs="Times New Roman"/>
          <w:sz w:val="24"/>
        </w:rPr>
        <w:t xml:space="preserve"> </w:t>
      </w:r>
      <w:r w:rsidR="00481466" w:rsidRPr="00481466">
        <w:rPr>
          <w:rFonts w:ascii="Times New Roman" w:hAnsi="Times New Roman" w:cs="Times New Roman"/>
          <w:sz w:val="24"/>
        </w:rPr>
        <w:t>construction</w:t>
      </w:r>
      <w:r w:rsidR="00481466">
        <w:rPr>
          <w:rFonts w:ascii="Times New Roman" w:hAnsi="Times New Roman" w:cs="Times New Roman"/>
          <w:sz w:val="24"/>
        </w:rPr>
        <w:t xml:space="preserve"> and </w:t>
      </w:r>
      <w:r w:rsidR="00481466" w:rsidRPr="00481466">
        <w:rPr>
          <w:rFonts w:ascii="Times New Roman" w:hAnsi="Times New Roman" w:cs="Times New Roman"/>
          <w:sz w:val="24"/>
        </w:rPr>
        <w:t xml:space="preserve">crashes </w:t>
      </w:r>
      <w:r w:rsidR="003F509C">
        <w:rPr>
          <w:rFonts w:ascii="Times New Roman" w:hAnsi="Times New Roman" w:cs="Times New Roman"/>
          <w:sz w:val="24"/>
        </w:rPr>
        <w:t xml:space="preserve">can slow </w:t>
      </w:r>
      <w:r w:rsidR="00E548CC">
        <w:rPr>
          <w:rFonts w:ascii="Times New Roman" w:hAnsi="Times New Roman" w:cs="Times New Roman"/>
          <w:sz w:val="24"/>
        </w:rPr>
        <w:t xml:space="preserve">transit </w:t>
      </w:r>
      <w:r w:rsidR="003F509C">
        <w:rPr>
          <w:rFonts w:ascii="Times New Roman" w:hAnsi="Times New Roman" w:cs="Times New Roman"/>
          <w:sz w:val="24"/>
        </w:rPr>
        <w:t>vehicles</w:t>
      </w:r>
      <w:r w:rsidR="002672E2">
        <w:rPr>
          <w:rFonts w:ascii="Times New Roman" w:hAnsi="Times New Roman" w:cs="Times New Roman"/>
          <w:sz w:val="24"/>
        </w:rPr>
        <w:t>, leading to deviations from the schedule service.</w:t>
      </w:r>
      <w:r w:rsidR="000504BC">
        <w:rPr>
          <w:rFonts w:ascii="Times New Roman" w:hAnsi="Times New Roman" w:cs="Times New Roman"/>
          <w:sz w:val="24"/>
        </w:rPr>
        <w:t xml:space="preserve"> </w:t>
      </w:r>
      <w:r w:rsidR="00726271">
        <w:rPr>
          <w:rFonts w:ascii="Times New Roman" w:hAnsi="Times New Roman" w:cs="Times New Roman"/>
          <w:sz w:val="24"/>
        </w:rPr>
        <w:t xml:space="preserve">Second, </w:t>
      </w:r>
      <w:r w:rsidR="00F223B1">
        <w:rPr>
          <w:rFonts w:ascii="Times New Roman" w:hAnsi="Times New Roman" w:cs="Times New Roman"/>
          <w:sz w:val="24"/>
        </w:rPr>
        <w:t xml:space="preserve">only travel time at </w:t>
      </w:r>
      <w:r w:rsidR="00576FB1">
        <w:rPr>
          <w:rFonts w:ascii="Times New Roman" w:hAnsi="Times New Roman" w:cs="Times New Roman"/>
          <w:sz w:val="24"/>
        </w:rPr>
        <w:t xml:space="preserve">designated </w:t>
      </w:r>
      <w:r w:rsidR="00F223B1">
        <w:rPr>
          <w:rFonts w:ascii="Times New Roman" w:hAnsi="Times New Roman" w:cs="Times New Roman"/>
          <w:sz w:val="24"/>
        </w:rPr>
        <w:t xml:space="preserve">timepoint </w:t>
      </w:r>
      <w:r w:rsidR="005D5944">
        <w:rPr>
          <w:rFonts w:ascii="Times New Roman" w:hAnsi="Times New Roman" w:cs="Times New Roman"/>
          <w:sz w:val="24"/>
        </w:rPr>
        <w:t xml:space="preserve">benchmark </w:t>
      </w:r>
      <w:r w:rsidR="00F223B1">
        <w:rPr>
          <w:rFonts w:ascii="Times New Roman" w:hAnsi="Times New Roman" w:cs="Times New Roman"/>
          <w:sz w:val="24"/>
        </w:rPr>
        <w:t xml:space="preserve">stops is </w:t>
      </w:r>
      <w:r w:rsidR="00726271">
        <w:rPr>
          <w:rFonts w:ascii="Times New Roman" w:hAnsi="Times New Roman" w:cs="Times New Roman"/>
          <w:sz w:val="24"/>
        </w:rPr>
        <w:t>explicitly defined in the official timetables of many transit systems</w:t>
      </w:r>
      <w:r w:rsidR="004F1C5D">
        <w:rPr>
          <w:rFonts w:ascii="Times New Roman" w:hAnsi="Times New Roman" w:cs="Times New Roman"/>
          <w:sz w:val="24"/>
        </w:rPr>
        <w:t>;</w:t>
      </w:r>
      <w:r w:rsidR="00F223B1">
        <w:rPr>
          <w:rFonts w:ascii="Times New Roman" w:hAnsi="Times New Roman" w:cs="Times New Roman"/>
          <w:sz w:val="24"/>
        </w:rPr>
        <w:t xml:space="preserve"> travel time at non-timepoint stops is derived from interpolation, which </w:t>
      </w:r>
      <w:r w:rsidR="005D5944">
        <w:rPr>
          <w:rFonts w:ascii="Times New Roman" w:hAnsi="Times New Roman" w:cs="Times New Roman"/>
          <w:sz w:val="24"/>
        </w:rPr>
        <w:t xml:space="preserve">may </w:t>
      </w:r>
      <w:r w:rsidR="00F223B1">
        <w:rPr>
          <w:rFonts w:ascii="Times New Roman" w:hAnsi="Times New Roman" w:cs="Times New Roman"/>
          <w:sz w:val="24"/>
        </w:rPr>
        <w:t xml:space="preserve">not </w:t>
      </w:r>
      <w:r w:rsidR="005D5944">
        <w:rPr>
          <w:rFonts w:ascii="Times New Roman" w:hAnsi="Times New Roman" w:cs="Times New Roman"/>
          <w:sz w:val="24"/>
        </w:rPr>
        <w:t xml:space="preserve">be </w:t>
      </w:r>
      <w:r w:rsidR="00F223B1">
        <w:rPr>
          <w:rFonts w:ascii="Times New Roman" w:hAnsi="Times New Roman" w:cs="Times New Roman"/>
          <w:sz w:val="24"/>
        </w:rPr>
        <w:t>strictly followed in practice.</w:t>
      </w:r>
      <w:r w:rsidR="006043E3">
        <w:rPr>
          <w:rFonts w:ascii="Times New Roman" w:hAnsi="Times New Roman" w:cs="Times New Roman"/>
          <w:sz w:val="24"/>
        </w:rPr>
        <w:t xml:space="preserve"> </w:t>
      </w:r>
    </w:p>
    <w:p w14:paraId="6B638327" w14:textId="735B4E43" w:rsidR="000D196D" w:rsidRDefault="00BD2273" w:rsidP="00674454">
      <w:pPr>
        <w:spacing w:line="480" w:lineRule="auto"/>
        <w:jc w:val="both"/>
        <w:rPr>
          <w:rFonts w:ascii="Times New Roman" w:hAnsi="Times New Roman" w:cs="Times New Roman"/>
          <w:sz w:val="24"/>
        </w:rPr>
      </w:pPr>
      <w:r>
        <w:rPr>
          <w:rFonts w:ascii="Times New Roman" w:hAnsi="Times New Roman" w:cs="Times New Roman"/>
          <w:sz w:val="24"/>
        </w:rPr>
        <w:tab/>
      </w:r>
      <w:r w:rsidR="00083BE7" w:rsidRPr="00083BE7">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Allen, &amp; Farber (2017) and Wessel &amp; Farber (2019)","plainTextFormattedCitation":"(Wessel et al., 2017; Wessel &amp; Farber, 2019)","previouslyFormattedCitation":"(Wessel et al., 2017; Wessel &amp; Farber, 2019)"},"properties":{"noteIndex":0},"schema":"https://github.com/citation-style-language/schema/raw/master/csl-citation.json"}</w:instrText>
      </w:r>
      <w:r w:rsidR="00083BE7" w:rsidRPr="00083BE7">
        <w:rPr>
          <w:rFonts w:ascii="Times New Roman" w:hAnsi="Times New Roman" w:cs="Times New Roman"/>
          <w:sz w:val="24"/>
        </w:rPr>
        <w:fldChar w:fldCharType="separate"/>
      </w:r>
      <w:r w:rsidR="00083BE7" w:rsidRPr="00083BE7">
        <w:rPr>
          <w:rFonts w:ascii="Times New Roman" w:hAnsi="Times New Roman" w:cs="Times New Roman"/>
          <w:noProof/>
          <w:sz w:val="24"/>
        </w:rPr>
        <w:t>Wessel, Allen, &amp; Farber (2017) and Wessel &amp; Farber (2019)</w:t>
      </w:r>
      <w:r w:rsidR="00083BE7" w:rsidRPr="00083BE7">
        <w:rPr>
          <w:rFonts w:ascii="Times New Roman" w:hAnsi="Times New Roman" w:cs="Times New Roman"/>
          <w:sz w:val="24"/>
        </w:rPr>
        <w:fldChar w:fldCharType="end"/>
      </w:r>
      <w:r w:rsidR="00083BE7" w:rsidRPr="00083BE7">
        <w:rPr>
          <w:rFonts w:ascii="Times New Roman" w:hAnsi="Times New Roman" w:cs="Times New Roman"/>
          <w:sz w:val="24"/>
        </w:rPr>
        <w:t xml:space="preserve"> </w:t>
      </w:r>
      <w:r w:rsidR="00AB4794">
        <w:rPr>
          <w:rFonts w:ascii="Times New Roman" w:hAnsi="Times New Roman" w:cs="Times New Roman"/>
          <w:sz w:val="24"/>
        </w:rPr>
        <w:t xml:space="preserve">compared </w:t>
      </w:r>
      <w:r w:rsidR="00D23A14">
        <w:rPr>
          <w:rFonts w:ascii="Times New Roman" w:hAnsi="Times New Roman" w:cs="Times New Roman"/>
          <w:sz w:val="24"/>
        </w:rPr>
        <w:t xml:space="preserve">accessibility measures based on </w:t>
      </w:r>
      <w:r w:rsidR="0026715B">
        <w:rPr>
          <w:rFonts w:ascii="Times New Roman" w:hAnsi="Times New Roman" w:cs="Times New Roman"/>
          <w:sz w:val="24"/>
        </w:rPr>
        <w:t xml:space="preserve">public transit </w:t>
      </w:r>
      <w:r w:rsidR="00083BE7" w:rsidRPr="00083BE7">
        <w:rPr>
          <w:rFonts w:ascii="Times New Roman" w:hAnsi="Times New Roman" w:cs="Times New Roman"/>
          <w:sz w:val="24"/>
        </w:rPr>
        <w:t xml:space="preserve">schedule data </w:t>
      </w:r>
      <w:r w:rsidR="0026715B">
        <w:rPr>
          <w:rFonts w:ascii="Times New Roman" w:hAnsi="Times New Roman" w:cs="Times New Roman"/>
          <w:sz w:val="24"/>
        </w:rPr>
        <w:t xml:space="preserve">with </w:t>
      </w:r>
      <w:r w:rsidR="00A85332">
        <w:rPr>
          <w:rFonts w:ascii="Times New Roman" w:hAnsi="Times New Roman" w:cs="Times New Roman"/>
          <w:sz w:val="24"/>
        </w:rPr>
        <w:t xml:space="preserve">accessibility </w:t>
      </w:r>
      <w:r w:rsidR="00357BEC">
        <w:rPr>
          <w:rFonts w:ascii="Times New Roman" w:hAnsi="Times New Roman" w:cs="Times New Roman"/>
          <w:sz w:val="24"/>
        </w:rPr>
        <w:t xml:space="preserve">measures </w:t>
      </w:r>
      <w:r w:rsidR="00A85332">
        <w:rPr>
          <w:rFonts w:ascii="Times New Roman" w:hAnsi="Times New Roman" w:cs="Times New Roman"/>
          <w:sz w:val="24"/>
        </w:rPr>
        <w:t xml:space="preserve">calculated retrospectively from </w:t>
      </w:r>
      <w:r w:rsidR="0026715B">
        <w:rPr>
          <w:rFonts w:ascii="Times New Roman" w:hAnsi="Times New Roman" w:cs="Times New Roman"/>
          <w:sz w:val="24"/>
        </w:rPr>
        <w:t>real-time vehicle location data</w:t>
      </w:r>
      <w:r w:rsidR="0092049D">
        <w:rPr>
          <w:rFonts w:ascii="Times New Roman" w:hAnsi="Times New Roman" w:cs="Times New Roman"/>
          <w:sz w:val="24"/>
        </w:rPr>
        <w:t xml:space="preserve">, finding substantial differences </w:t>
      </w:r>
      <w:r w:rsidR="00357BEC">
        <w:rPr>
          <w:rFonts w:ascii="Times New Roman" w:hAnsi="Times New Roman" w:cs="Times New Roman"/>
          <w:sz w:val="24"/>
        </w:rPr>
        <w:t xml:space="preserve">that call into question the use of schedule data alone for </w:t>
      </w:r>
      <w:r w:rsidR="00A27684">
        <w:rPr>
          <w:rFonts w:ascii="Times New Roman" w:hAnsi="Times New Roman" w:cs="Times New Roman"/>
          <w:sz w:val="24"/>
        </w:rPr>
        <w:t xml:space="preserve">public transit </w:t>
      </w:r>
      <w:r w:rsidR="00357BEC">
        <w:rPr>
          <w:rFonts w:ascii="Times New Roman" w:hAnsi="Times New Roman" w:cs="Times New Roman"/>
          <w:sz w:val="24"/>
        </w:rPr>
        <w:t>accessibility analysis</w:t>
      </w:r>
      <w:r w:rsidR="00083BE7" w:rsidRPr="00083BE7">
        <w:rPr>
          <w:rFonts w:ascii="Times New Roman" w:hAnsi="Times New Roman" w:cs="Times New Roman"/>
          <w:sz w:val="24"/>
        </w:rPr>
        <w:t>.</w:t>
      </w:r>
      <w:r w:rsidR="000B6382">
        <w:rPr>
          <w:rFonts w:ascii="Times New Roman" w:hAnsi="Times New Roman" w:cs="Times New Roman"/>
          <w:sz w:val="24"/>
        </w:rPr>
        <w:t xml:space="preserve"> </w:t>
      </w:r>
      <w:r>
        <w:rPr>
          <w:rFonts w:ascii="Times New Roman" w:hAnsi="Times New Roman" w:cs="Times New Roman"/>
          <w:sz w:val="24"/>
        </w:rPr>
        <w:t>However, while</w:t>
      </w:r>
      <w:r w:rsidR="003C757D">
        <w:rPr>
          <w:rFonts w:ascii="Times New Roman" w:hAnsi="Times New Roman" w:cs="Times New Roman"/>
          <w:sz w:val="24"/>
        </w:rPr>
        <w:t xml:space="preserve"> r</w:t>
      </w:r>
      <w:r w:rsidR="004F17D1">
        <w:rPr>
          <w:rFonts w:ascii="Times New Roman" w:hAnsi="Times New Roman" w:cs="Times New Roman"/>
          <w:sz w:val="24"/>
        </w:rPr>
        <w:t>etrospective real-time accessibility measures</w:t>
      </w:r>
      <w:r w:rsidR="00E85B7D">
        <w:rPr>
          <w:rFonts w:ascii="Times New Roman" w:hAnsi="Times New Roman" w:cs="Times New Roman"/>
          <w:sz w:val="24"/>
        </w:rPr>
        <w:t xml:space="preserve"> recognize that actual operations can deviate from scheduled serv</w:t>
      </w:r>
      <w:r w:rsidR="005B5861">
        <w:rPr>
          <w:rFonts w:ascii="Times New Roman" w:hAnsi="Times New Roman" w:cs="Times New Roman"/>
          <w:sz w:val="24"/>
        </w:rPr>
        <w:t>i</w:t>
      </w:r>
      <w:r w:rsidR="00E85B7D">
        <w:rPr>
          <w:rFonts w:ascii="Times New Roman" w:hAnsi="Times New Roman" w:cs="Times New Roman"/>
          <w:sz w:val="24"/>
        </w:rPr>
        <w:t xml:space="preserve">ce, they </w:t>
      </w:r>
      <w:r w:rsidR="004F17D1">
        <w:rPr>
          <w:rFonts w:ascii="Times New Roman" w:hAnsi="Times New Roman" w:cs="Times New Roman"/>
          <w:sz w:val="24"/>
        </w:rPr>
        <w:t xml:space="preserve">assume users know </w:t>
      </w:r>
      <w:r w:rsidR="004F17D1" w:rsidRPr="004F17D1">
        <w:rPr>
          <w:rFonts w:ascii="Times New Roman" w:hAnsi="Times New Roman" w:cs="Times New Roman"/>
          <w:i/>
          <w:iCs/>
          <w:sz w:val="24"/>
        </w:rPr>
        <w:t>a priori</w:t>
      </w:r>
      <w:r w:rsidR="004F17D1">
        <w:rPr>
          <w:rFonts w:ascii="Times New Roman" w:hAnsi="Times New Roman" w:cs="Times New Roman"/>
          <w:sz w:val="24"/>
        </w:rPr>
        <w:t xml:space="preserve"> the actual arrival time</w:t>
      </w:r>
      <w:r w:rsidR="00007654">
        <w:rPr>
          <w:rFonts w:ascii="Times New Roman" w:hAnsi="Times New Roman" w:cs="Times New Roman"/>
          <w:sz w:val="24"/>
        </w:rPr>
        <w:t xml:space="preserve"> </w:t>
      </w:r>
      <w:r w:rsidR="00E47469">
        <w:rPr>
          <w:rFonts w:ascii="Times New Roman" w:hAnsi="Times New Roman" w:cs="Times New Roman"/>
          <w:sz w:val="24"/>
        </w:rPr>
        <w:t xml:space="preserve">of vehicles </w:t>
      </w:r>
      <w:r w:rsidR="00007654">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07654">
        <w:rPr>
          <w:rFonts w:ascii="Times New Roman" w:hAnsi="Times New Roman" w:cs="Times New Roman"/>
          <w:sz w:val="24"/>
        </w:rPr>
        <w:fldChar w:fldCharType="separate"/>
      </w:r>
      <w:r w:rsidR="00007654" w:rsidRPr="00007654">
        <w:rPr>
          <w:rFonts w:ascii="Times New Roman" w:hAnsi="Times New Roman" w:cs="Times New Roman"/>
          <w:noProof/>
          <w:sz w:val="24"/>
        </w:rPr>
        <w:t xml:space="preserve">(Wessel &amp; </w:t>
      </w:r>
      <w:r w:rsidR="00007654" w:rsidRPr="00007654">
        <w:rPr>
          <w:rFonts w:ascii="Times New Roman" w:hAnsi="Times New Roman" w:cs="Times New Roman"/>
          <w:noProof/>
          <w:sz w:val="24"/>
        </w:rPr>
        <w:lastRenderedPageBreak/>
        <w:t>Farber, 2019)</w:t>
      </w:r>
      <w:r w:rsidR="00007654">
        <w:rPr>
          <w:rFonts w:ascii="Times New Roman" w:hAnsi="Times New Roman" w:cs="Times New Roman"/>
          <w:sz w:val="24"/>
        </w:rPr>
        <w:fldChar w:fldCharType="end"/>
      </w:r>
      <w:r w:rsidR="00E47469">
        <w:rPr>
          <w:rFonts w:ascii="Times New Roman" w:hAnsi="Times New Roman" w:cs="Times New Roman"/>
          <w:sz w:val="24"/>
        </w:rPr>
        <w:t xml:space="preserve">; this </w:t>
      </w:r>
      <w:r w:rsidR="005B5861">
        <w:rPr>
          <w:rFonts w:ascii="Times New Roman" w:hAnsi="Times New Roman" w:cs="Times New Roman"/>
          <w:sz w:val="24"/>
        </w:rPr>
        <w:t>knowledge i</w:t>
      </w:r>
      <w:r w:rsidR="004F17D1">
        <w:rPr>
          <w:rFonts w:ascii="Times New Roman" w:hAnsi="Times New Roman" w:cs="Times New Roman"/>
          <w:sz w:val="24"/>
        </w:rPr>
        <w:t xml:space="preserve">s only attainable after the event happens. This </w:t>
      </w:r>
      <w:r w:rsidR="007C33E6">
        <w:rPr>
          <w:rFonts w:ascii="Times New Roman" w:hAnsi="Times New Roman" w:cs="Times New Roman"/>
          <w:sz w:val="24"/>
        </w:rPr>
        <w:t xml:space="preserve">makes accessibility measures calculated retrospectively </w:t>
      </w:r>
      <w:r w:rsidR="006D71ED">
        <w:rPr>
          <w:rFonts w:ascii="Times New Roman" w:hAnsi="Times New Roman" w:cs="Times New Roman"/>
          <w:sz w:val="24"/>
        </w:rPr>
        <w:t>from</w:t>
      </w:r>
      <w:r w:rsidR="007C33E6">
        <w:rPr>
          <w:rFonts w:ascii="Times New Roman" w:hAnsi="Times New Roman" w:cs="Times New Roman"/>
          <w:sz w:val="24"/>
        </w:rPr>
        <w:t xml:space="preserve"> real-time vehicle location data </w:t>
      </w:r>
      <w:r w:rsidR="004F17D1">
        <w:rPr>
          <w:rFonts w:ascii="Times New Roman" w:hAnsi="Times New Roman" w:cs="Times New Roman"/>
          <w:sz w:val="24"/>
        </w:rPr>
        <w:t>un</w:t>
      </w:r>
      <w:r w:rsidR="008613CE">
        <w:rPr>
          <w:rFonts w:ascii="Times New Roman" w:hAnsi="Times New Roman" w:cs="Times New Roman"/>
          <w:sz w:val="24"/>
        </w:rPr>
        <w:t xml:space="preserve">realistic </w:t>
      </w:r>
      <w:r w:rsidR="002A0959">
        <w:rPr>
          <w:rFonts w:ascii="Times New Roman" w:hAnsi="Times New Roman" w:cs="Times New Roman"/>
          <w:sz w:val="24"/>
        </w:rPr>
        <w:t>in depicting t</w:t>
      </w:r>
      <w:r w:rsidR="00062F0B">
        <w:rPr>
          <w:rFonts w:ascii="Times New Roman" w:hAnsi="Times New Roman" w:cs="Times New Roman"/>
          <w:sz w:val="24"/>
        </w:rPr>
        <w:t>he accessibility realized by the transit system and experienced by public transit users.</w:t>
      </w:r>
      <w:r w:rsidR="00E74CE5">
        <w:rPr>
          <w:rFonts w:ascii="Times New Roman" w:hAnsi="Times New Roman" w:cs="Times New Roman"/>
          <w:sz w:val="24"/>
        </w:rPr>
        <w:t xml:space="preserve"> </w:t>
      </w:r>
    </w:p>
    <w:p w14:paraId="7C6040ED" w14:textId="77777777" w:rsidR="00101438" w:rsidRDefault="00373180" w:rsidP="00674454">
      <w:pPr>
        <w:spacing w:line="480" w:lineRule="auto"/>
        <w:jc w:val="both"/>
        <w:rPr>
          <w:ins w:id="12" w:author="Miller, Harvey" w:date="2021-10-11T10:41:00Z"/>
          <w:rFonts w:ascii="Times New Roman" w:hAnsi="Times New Roman" w:cs="Times New Roman"/>
          <w:sz w:val="24"/>
        </w:rPr>
      </w:pPr>
      <w:r>
        <w:rPr>
          <w:rFonts w:ascii="Times New Roman" w:hAnsi="Times New Roman" w:cs="Times New Roman"/>
          <w:sz w:val="24"/>
        </w:rPr>
        <w:tab/>
      </w:r>
      <w:moveToRangeStart w:id="13" w:author="Miller, Harvey" w:date="2021-10-11T10:40:00Z" w:name="move84841245"/>
      <w:ins w:id="14" w:author="Miller, Harvey" w:date="2021-10-11T10:40:00Z">
        <w:r w:rsidR="00F50550" w:rsidRPr="00F50550">
          <w:rPr>
            <w:rFonts w:ascii="Times New Roman" w:hAnsi="Times New Roman" w:cs="Times New Roman"/>
            <w:sz w:val="24"/>
          </w:rPr>
          <w:t xml:space="preserve">This paper provides a scalable time geography approach to measure the reliability of transit accessibility with very large datasets and investigate its implications on social equity. </w:t>
        </w:r>
        <w:moveToRangeEnd w:id="13"/>
        <w:r w:rsidR="00F50550">
          <w:rPr>
            <w:rFonts w:ascii="Times New Roman" w:hAnsi="Times New Roman" w:cs="Times New Roman"/>
            <w:sz w:val="24"/>
          </w:rPr>
          <w:t xml:space="preserve">We </w:t>
        </w:r>
      </w:ins>
      <w:del w:id="15" w:author="Miller, Harvey" w:date="2021-10-11T10:40:00Z">
        <w:r w:rsidDel="00F50550">
          <w:rPr>
            <w:rFonts w:ascii="Times New Roman" w:hAnsi="Times New Roman" w:cs="Times New Roman"/>
            <w:sz w:val="24"/>
          </w:rPr>
          <w:delText xml:space="preserve">This paper </w:delText>
        </w:r>
      </w:del>
      <w:r>
        <w:rPr>
          <w:rFonts w:ascii="Times New Roman" w:hAnsi="Times New Roman" w:cs="Times New Roman"/>
          <w:sz w:val="24"/>
        </w:rPr>
        <w:t>introduce</w:t>
      </w:r>
      <w:del w:id="16" w:author="Miller, Harvey" w:date="2021-10-11T10:40:00Z">
        <w:r w:rsidDel="00F50550">
          <w:rPr>
            <w:rFonts w:ascii="Times New Roman" w:hAnsi="Times New Roman" w:cs="Times New Roman"/>
            <w:sz w:val="24"/>
          </w:rPr>
          <w:delText>s</w:delText>
        </w:r>
      </w:del>
      <w:r w:rsidR="00E74CE5">
        <w:rPr>
          <w:rFonts w:ascii="Times New Roman" w:hAnsi="Times New Roman" w:cs="Times New Roman"/>
          <w:sz w:val="24"/>
        </w:rPr>
        <w:t xml:space="preserve"> the concept of</w:t>
      </w:r>
      <w:r>
        <w:rPr>
          <w:rFonts w:ascii="Times New Roman" w:hAnsi="Times New Roman" w:cs="Times New Roman"/>
          <w:sz w:val="24"/>
        </w:rPr>
        <w:t xml:space="preserve"> </w:t>
      </w:r>
      <w:r w:rsidR="00292433" w:rsidRPr="00E74CE5">
        <w:rPr>
          <w:rFonts w:ascii="Times New Roman" w:hAnsi="Times New Roman" w:cs="Times New Roman"/>
          <w:i/>
          <w:iCs/>
          <w:sz w:val="24"/>
        </w:rPr>
        <w:t>realistic real-time</w:t>
      </w:r>
      <w:r w:rsidR="007B697F" w:rsidRPr="00E74CE5">
        <w:rPr>
          <w:rFonts w:ascii="Times New Roman" w:hAnsi="Times New Roman" w:cs="Times New Roman"/>
          <w:i/>
          <w:iCs/>
          <w:sz w:val="24"/>
        </w:rPr>
        <w:t xml:space="preserve"> </w:t>
      </w:r>
      <w:r w:rsidR="00E74CE5">
        <w:rPr>
          <w:rFonts w:ascii="Times New Roman" w:hAnsi="Times New Roman" w:cs="Times New Roman"/>
          <w:i/>
          <w:iCs/>
          <w:sz w:val="24"/>
        </w:rPr>
        <w:t xml:space="preserve">accessibility </w:t>
      </w:r>
      <w:r w:rsidR="00E74CE5">
        <w:rPr>
          <w:rFonts w:ascii="Times New Roman" w:hAnsi="Times New Roman" w:cs="Times New Roman"/>
          <w:sz w:val="24"/>
        </w:rPr>
        <w:t xml:space="preserve">based on </w:t>
      </w:r>
      <w:ins w:id="17" w:author="Miller, Harvey" w:date="2021-10-11T10:38:00Z">
        <w:r w:rsidR="00A21E5D">
          <w:rPr>
            <w:rFonts w:ascii="Times New Roman" w:hAnsi="Times New Roman" w:cs="Times New Roman"/>
            <w:sz w:val="24"/>
          </w:rPr>
          <w:t xml:space="preserve">the </w:t>
        </w:r>
      </w:ins>
      <w:del w:id="18" w:author="Miller, Harvey" w:date="2021-10-11T10:38:00Z">
        <w:r w:rsidR="007B697F" w:rsidRPr="00E74CE5" w:rsidDel="00A21E5D">
          <w:rPr>
            <w:rFonts w:ascii="Times New Roman" w:hAnsi="Times New Roman" w:cs="Times New Roman"/>
            <w:sz w:val="24"/>
          </w:rPr>
          <w:delText>space-time prism</w:delText>
        </w:r>
        <w:r w:rsidR="007B697F" w:rsidDel="00A21E5D">
          <w:rPr>
            <w:rFonts w:ascii="Times New Roman" w:hAnsi="Times New Roman" w:cs="Times New Roman"/>
            <w:sz w:val="24"/>
          </w:rPr>
          <w:delText xml:space="preserve"> </w:delText>
        </w:r>
        <w:r w:rsidR="00BF3D22" w:rsidDel="00A21E5D">
          <w:rPr>
            <w:rFonts w:ascii="Times New Roman" w:hAnsi="Times New Roman" w:cs="Times New Roman"/>
            <w:sz w:val="24"/>
          </w:rPr>
          <w:delText>(</w:delText>
        </w:r>
      </w:del>
      <w:r w:rsidR="00BF3D22">
        <w:rPr>
          <w:rFonts w:ascii="Times New Roman" w:hAnsi="Times New Roman" w:cs="Times New Roman"/>
          <w:sz w:val="24"/>
        </w:rPr>
        <w:t>STP</w:t>
      </w:r>
      <w:del w:id="19" w:author="Miller, Harvey" w:date="2021-10-11T10:38:00Z">
        <w:r w:rsidR="00BF3D22" w:rsidDel="00A21E5D">
          <w:rPr>
            <w:rFonts w:ascii="Times New Roman" w:hAnsi="Times New Roman" w:cs="Times New Roman"/>
            <w:sz w:val="24"/>
          </w:rPr>
          <w:delText>)</w:delText>
        </w:r>
      </w:del>
      <w:r w:rsidR="00BF3D22">
        <w:rPr>
          <w:rFonts w:ascii="Times New Roman" w:hAnsi="Times New Roman" w:cs="Times New Roman"/>
          <w:sz w:val="24"/>
        </w:rPr>
        <w:t xml:space="preserve"> </w:t>
      </w:r>
      <w:r>
        <w:rPr>
          <w:rFonts w:ascii="Times New Roman" w:hAnsi="Times New Roman" w:cs="Times New Roman"/>
          <w:sz w:val="24"/>
        </w:rPr>
        <w:t xml:space="preserve">to </w:t>
      </w:r>
      <w:r w:rsidR="00292433">
        <w:rPr>
          <w:rFonts w:ascii="Times New Roman" w:hAnsi="Times New Roman" w:cs="Times New Roman"/>
          <w:sz w:val="24"/>
        </w:rPr>
        <w:t>address the overestimation</w:t>
      </w:r>
      <w:del w:id="20" w:author="Miller, Harvey" w:date="2021-10-11T10:38:00Z">
        <w:r w:rsidR="00292433" w:rsidDel="008B0FC8">
          <w:rPr>
            <w:rFonts w:ascii="Times New Roman" w:hAnsi="Times New Roman" w:cs="Times New Roman"/>
            <w:sz w:val="24"/>
          </w:rPr>
          <w:delText>s</w:delText>
        </w:r>
      </w:del>
      <w:r w:rsidR="00292433">
        <w:rPr>
          <w:rFonts w:ascii="Times New Roman" w:hAnsi="Times New Roman" w:cs="Times New Roman"/>
          <w:sz w:val="24"/>
        </w:rPr>
        <w:t xml:space="preserve"> </w:t>
      </w:r>
      <w:ins w:id="21" w:author="Miller, Harvey" w:date="2021-10-11T10:38:00Z">
        <w:r w:rsidR="008B0FC8">
          <w:rPr>
            <w:rFonts w:ascii="Times New Roman" w:hAnsi="Times New Roman" w:cs="Times New Roman"/>
            <w:sz w:val="24"/>
          </w:rPr>
          <w:t xml:space="preserve">of accessibility </w:t>
        </w:r>
      </w:ins>
      <w:r w:rsidR="00292433">
        <w:rPr>
          <w:rFonts w:ascii="Times New Roman" w:hAnsi="Times New Roman" w:cs="Times New Roman"/>
          <w:sz w:val="24"/>
        </w:rPr>
        <w:t xml:space="preserve">in </w:t>
      </w:r>
      <w:del w:id="22" w:author="Miller, Harvey" w:date="2021-10-11T10:38:00Z">
        <w:r w:rsidR="00292433" w:rsidDel="008B0FC8">
          <w:rPr>
            <w:rFonts w:ascii="Times New Roman" w:hAnsi="Times New Roman" w:cs="Times New Roman"/>
            <w:sz w:val="24"/>
          </w:rPr>
          <w:delText xml:space="preserve">the </w:delText>
        </w:r>
      </w:del>
      <w:r w:rsidR="00292433">
        <w:rPr>
          <w:rFonts w:ascii="Times New Roman" w:hAnsi="Times New Roman" w:cs="Times New Roman"/>
          <w:sz w:val="24"/>
        </w:rPr>
        <w:t>traditional measures</w:t>
      </w:r>
      <w:ins w:id="23" w:author="Miller, Harvey" w:date="2021-10-11T10:38:00Z">
        <w:r w:rsidR="008B0FC8">
          <w:rPr>
            <w:rFonts w:ascii="Times New Roman" w:hAnsi="Times New Roman" w:cs="Times New Roman"/>
            <w:sz w:val="24"/>
          </w:rPr>
          <w:t xml:space="preserve"> with unrealistic assum</w:t>
        </w:r>
      </w:ins>
      <w:ins w:id="24" w:author="Miller, Harvey" w:date="2021-10-11T10:39:00Z">
        <w:r w:rsidR="008B0FC8">
          <w:rPr>
            <w:rFonts w:ascii="Times New Roman" w:hAnsi="Times New Roman" w:cs="Times New Roman"/>
            <w:sz w:val="24"/>
          </w:rPr>
          <w:t>p</w:t>
        </w:r>
      </w:ins>
      <w:ins w:id="25" w:author="Miller, Harvey" w:date="2021-10-11T10:38:00Z">
        <w:r w:rsidR="008B0FC8">
          <w:rPr>
            <w:rFonts w:ascii="Times New Roman" w:hAnsi="Times New Roman" w:cs="Times New Roman"/>
            <w:sz w:val="24"/>
          </w:rPr>
          <w:t>tions</w:t>
        </w:r>
      </w:ins>
      <w:r w:rsidR="00292433">
        <w:rPr>
          <w:rFonts w:ascii="Times New Roman" w:hAnsi="Times New Roman" w:cs="Times New Roman"/>
          <w:sz w:val="24"/>
        </w:rPr>
        <w:t>.</w:t>
      </w:r>
      <w:r w:rsidR="00E74CE5">
        <w:rPr>
          <w:rFonts w:ascii="Times New Roman" w:hAnsi="Times New Roman" w:cs="Times New Roman"/>
          <w:sz w:val="24"/>
        </w:rPr>
        <w:t xml:space="preserve"> The realistic real-time accessibility is calculated based on real-time data and </w:t>
      </w:r>
      <w:r w:rsidR="00E74CE5" w:rsidRPr="00591F76">
        <w:rPr>
          <w:rFonts w:ascii="Times New Roman" w:hAnsi="Times New Roman" w:cs="Times New Roman"/>
          <w:sz w:val="24"/>
        </w:rPr>
        <w:t>user</w:t>
      </w:r>
      <w:r w:rsidR="00E74CE5">
        <w:rPr>
          <w:rFonts w:ascii="Times New Roman" w:hAnsi="Times New Roman" w:cs="Times New Roman"/>
          <w:sz w:val="24"/>
        </w:rPr>
        <w:t>s’ ability to act on the conditions when they occurred, not retrospectively.</w:t>
      </w:r>
      <w:r w:rsidR="00292433">
        <w:rPr>
          <w:rFonts w:ascii="Times New Roman" w:hAnsi="Times New Roman" w:cs="Times New Roman"/>
          <w:sz w:val="24"/>
        </w:rPr>
        <w:t xml:space="preserve"> We also introduce schedule- and retrospective-based measures’</w:t>
      </w:r>
      <w:r w:rsidR="00BF3D22">
        <w:rPr>
          <w:rFonts w:ascii="Times New Roman" w:hAnsi="Times New Roman" w:cs="Times New Roman"/>
          <w:sz w:val="24"/>
        </w:rPr>
        <w:t xml:space="preserve"> </w:t>
      </w:r>
      <w:r w:rsidR="00BF3D22" w:rsidRPr="00BF3D22">
        <w:rPr>
          <w:rFonts w:ascii="Times New Roman" w:hAnsi="Times New Roman" w:cs="Times New Roman"/>
          <w:i/>
          <w:iCs/>
          <w:sz w:val="24"/>
        </w:rPr>
        <w:t xml:space="preserve">accessibility </w:t>
      </w:r>
      <w:r w:rsidR="009C24C0">
        <w:rPr>
          <w:rFonts w:ascii="Times New Roman" w:hAnsi="Times New Roman" w:cs="Times New Roman"/>
          <w:i/>
          <w:iCs/>
          <w:sz w:val="24"/>
        </w:rPr>
        <w:t>un</w:t>
      </w:r>
      <w:r w:rsidR="00BF3D22" w:rsidRPr="00BF3D22">
        <w:rPr>
          <w:rFonts w:ascii="Times New Roman" w:hAnsi="Times New Roman" w:cs="Times New Roman"/>
          <w:i/>
          <w:iCs/>
          <w:sz w:val="24"/>
        </w:rPr>
        <w:t>reliability</w:t>
      </w:r>
      <w:r w:rsidR="00292433">
        <w:rPr>
          <w:rFonts w:ascii="Times New Roman" w:hAnsi="Times New Roman" w:cs="Times New Roman"/>
          <w:sz w:val="24"/>
        </w:rPr>
        <w:t xml:space="preserve"> </w:t>
      </w:r>
      <w:r w:rsidR="0061712E">
        <w:rPr>
          <w:rFonts w:ascii="Times New Roman" w:hAnsi="Times New Roman" w:cs="Times New Roman"/>
          <w:sz w:val="24"/>
        </w:rPr>
        <w:t>as</w:t>
      </w:r>
      <w:r w:rsidR="00421E17">
        <w:rPr>
          <w:rFonts w:ascii="Times New Roman" w:hAnsi="Times New Roman" w:cs="Times New Roman"/>
          <w:sz w:val="24"/>
        </w:rPr>
        <w:t xml:space="preserve"> </w:t>
      </w:r>
      <w:r w:rsidR="005A1FB8">
        <w:rPr>
          <w:rFonts w:ascii="Times New Roman" w:hAnsi="Times New Roman" w:cs="Times New Roman"/>
          <w:sz w:val="24"/>
        </w:rPr>
        <w:t xml:space="preserve">the deviation of </w:t>
      </w:r>
      <w:r w:rsidR="00292433">
        <w:rPr>
          <w:rFonts w:ascii="Times New Roman" w:hAnsi="Times New Roman" w:cs="Times New Roman"/>
          <w:sz w:val="24"/>
        </w:rPr>
        <w:t xml:space="preserve">the </w:t>
      </w:r>
      <w:r w:rsidR="007B697F">
        <w:rPr>
          <w:rFonts w:ascii="Times New Roman" w:hAnsi="Times New Roman" w:cs="Times New Roman"/>
          <w:sz w:val="24"/>
        </w:rPr>
        <w:t>accessibility</w:t>
      </w:r>
      <w:r w:rsidR="0061712E">
        <w:rPr>
          <w:rFonts w:ascii="Times New Roman" w:hAnsi="Times New Roman" w:cs="Times New Roman"/>
          <w:sz w:val="24"/>
        </w:rPr>
        <w:t xml:space="preserve"> measure</w:t>
      </w:r>
      <w:r w:rsidR="005A1FB8">
        <w:rPr>
          <w:rFonts w:ascii="Times New Roman" w:hAnsi="Times New Roman" w:cs="Times New Roman"/>
          <w:sz w:val="24"/>
        </w:rPr>
        <w:t xml:space="preserve"> f</w:t>
      </w:r>
      <w:r w:rsidR="00421E17">
        <w:rPr>
          <w:rFonts w:ascii="Times New Roman" w:hAnsi="Times New Roman" w:cs="Times New Roman"/>
          <w:sz w:val="24"/>
        </w:rPr>
        <w:t xml:space="preserve">rom </w:t>
      </w:r>
      <w:r w:rsidR="00292433">
        <w:rPr>
          <w:rFonts w:ascii="Times New Roman" w:hAnsi="Times New Roman" w:cs="Times New Roman"/>
          <w:sz w:val="24"/>
        </w:rPr>
        <w:t xml:space="preserve">the realistic </w:t>
      </w:r>
      <w:r w:rsidR="00421E17">
        <w:rPr>
          <w:rFonts w:ascii="Times New Roman" w:hAnsi="Times New Roman" w:cs="Times New Roman"/>
          <w:sz w:val="24"/>
        </w:rPr>
        <w:t xml:space="preserve">accessibility. </w:t>
      </w:r>
      <w:r w:rsidR="00EB1B29">
        <w:rPr>
          <w:rFonts w:ascii="Times New Roman" w:hAnsi="Times New Roman" w:cs="Times New Roman"/>
          <w:sz w:val="24"/>
        </w:rPr>
        <w:t xml:space="preserve">This measure represents the difference between the </w:t>
      </w:r>
      <w:r w:rsidR="0060507A">
        <w:rPr>
          <w:rFonts w:ascii="Times New Roman" w:hAnsi="Times New Roman" w:cs="Times New Roman"/>
          <w:sz w:val="24"/>
        </w:rPr>
        <w:t xml:space="preserve">expected </w:t>
      </w:r>
      <w:r w:rsidR="00D468C7">
        <w:rPr>
          <w:rFonts w:ascii="Times New Roman" w:hAnsi="Times New Roman" w:cs="Times New Roman"/>
          <w:sz w:val="24"/>
        </w:rPr>
        <w:t>potential path area (PPA)</w:t>
      </w:r>
      <w:ins w:id="26" w:author="Miller, Harvey" w:date="2021-10-11T10:39:00Z">
        <w:r w:rsidR="00F204AC">
          <w:rPr>
            <w:rFonts w:ascii="Times New Roman" w:hAnsi="Times New Roman" w:cs="Times New Roman"/>
            <w:sz w:val="24"/>
          </w:rPr>
          <w:t xml:space="preserve">, the spatial footprint of the STP, </w:t>
        </w:r>
      </w:ins>
      <w:del w:id="27" w:author="Miller, Harvey" w:date="2021-10-11T10:39:00Z">
        <w:r w:rsidR="00D468C7" w:rsidDel="00F204AC">
          <w:rPr>
            <w:rFonts w:ascii="Times New Roman" w:hAnsi="Times New Roman" w:cs="Times New Roman"/>
            <w:sz w:val="24"/>
          </w:rPr>
          <w:delText xml:space="preserve"> </w:delText>
        </w:r>
      </w:del>
      <w:r w:rsidR="00EB1B29">
        <w:rPr>
          <w:rFonts w:ascii="Times New Roman" w:hAnsi="Times New Roman" w:cs="Times New Roman"/>
          <w:sz w:val="24"/>
        </w:rPr>
        <w:t xml:space="preserve">and the </w:t>
      </w:r>
      <w:r w:rsidR="0060507A">
        <w:rPr>
          <w:rFonts w:ascii="Times New Roman" w:hAnsi="Times New Roman" w:cs="Times New Roman"/>
          <w:sz w:val="24"/>
        </w:rPr>
        <w:t xml:space="preserve">actual or realized </w:t>
      </w:r>
      <w:r w:rsidR="00D468C7">
        <w:rPr>
          <w:rFonts w:ascii="Times New Roman" w:hAnsi="Times New Roman" w:cs="Times New Roman"/>
          <w:sz w:val="24"/>
        </w:rPr>
        <w:t xml:space="preserve">PPA </w:t>
      </w:r>
      <w:r w:rsidR="00CC158F">
        <w:rPr>
          <w:rFonts w:ascii="Times New Roman" w:hAnsi="Times New Roman" w:cs="Times New Roman"/>
          <w:sz w:val="24"/>
        </w:rPr>
        <w:t xml:space="preserve">based on </w:t>
      </w:r>
      <w:r w:rsidR="0010034D">
        <w:rPr>
          <w:rFonts w:ascii="Times New Roman" w:hAnsi="Times New Roman" w:cs="Times New Roman"/>
          <w:sz w:val="24"/>
        </w:rPr>
        <w:t xml:space="preserve">realistic </w:t>
      </w:r>
      <w:r w:rsidR="00CC158F">
        <w:rPr>
          <w:rFonts w:ascii="Times New Roman" w:hAnsi="Times New Roman" w:cs="Times New Roman"/>
          <w:sz w:val="24"/>
        </w:rPr>
        <w:t>system performance</w:t>
      </w:r>
      <w:ins w:id="28" w:author="Miller, Harvey" w:date="2021-10-11T10:39:00Z">
        <w:r w:rsidR="00F204AC">
          <w:rPr>
            <w:rFonts w:ascii="Times New Roman" w:hAnsi="Times New Roman" w:cs="Times New Roman"/>
            <w:sz w:val="24"/>
          </w:rPr>
          <w:t xml:space="preserve"> </w:t>
        </w:r>
      </w:ins>
      <w:del w:id="29" w:author="Miller, Harvey" w:date="2021-10-11T10:39:00Z">
        <w:r w:rsidR="00CC158F" w:rsidDel="00F204AC">
          <w:rPr>
            <w:rFonts w:ascii="Times New Roman" w:hAnsi="Times New Roman" w:cs="Times New Roman"/>
            <w:sz w:val="24"/>
          </w:rPr>
          <w:delText xml:space="preserve">, </w:delText>
        </w:r>
      </w:del>
      <w:r w:rsidR="00956A1C">
        <w:rPr>
          <w:rFonts w:ascii="Times New Roman" w:hAnsi="Times New Roman" w:cs="Times New Roman"/>
          <w:sz w:val="24"/>
        </w:rPr>
        <w:t xml:space="preserve">given </w:t>
      </w:r>
      <w:r w:rsidR="00EB1B29">
        <w:rPr>
          <w:rFonts w:ascii="Times New Roman" w:hAnsi="Times New Roman" w:cs="Times New Roman"/>
          <w:sz w:val="24"/>
        </w:rPr>
        <w:t xml:space="preserve">the same </w:t>
      </w:r>
      <w:r w:rsidR="00CB0368">
        <w:rPr>
          <w:rFonts w:ascii="Times New Roman" w:hAnsi="Times New Roman" w:cs="Times New Roman"/>
          <w:sz w:val="24"/>
        </w:rPr>
        <w:t>time budget</w:t>
      </w:r>
      <w:r w:rsidR="00956A1C">
        <w:rPr>
          <w:rFonts w:ascii="Times New Roman" w:hAnsi="Times New Roman" w:cs="Times New Roman"/>
          <w:sz w:val="24"/>
        </w:rPr>
        <w:t xml:space="preserve"> and de</w:t>
      </w:r>
      <w:r w:rsidR="00591F76">
        <w:rPr>
          <w:rFonts w:ascii="Times New Roman" w:hAnsi="Times New Roman" w:cs="Times New Roman"/>
          <w:sz w:val="24"/>
        </w:rPr>
        <w:t>parture time</w:t>
      </w:r>
      <w:r w:rsidR="00CC158F">
        <w:rPr>
          <w:rFonts w:ascii="Times New Roman" w:hAnsi="Times New Roman" w:cs="Times New Roman"/>
          <w:sz w:val="24"/>
        </w:rPr>
        <w:t>.</w:t>
      </w:r>
      <w:r w:rsidR="00E74CE5">
        <w:rPr>
          <w:rFonts w:ascii="Times New Roman" w:hAnsi="Times New Roman" w:cs="Times New Roman"/>
          <w:sz w:val="24"/>
        </w:rPr>
        <w:t xml:space="preserve"> </w:t>
      </w:r>
      <w:r w:rsidR="00CC158F">
        <w:rPr>
          <w:rFonts w:ascii="Times New Roman" w:hAnsi="Times New Roman" w:cs="Times New Roman"/>
          <w:sz w:val="24"/>
        </w:rPr>
        <w:t xml:space="preserve">The </w:t>
      </w:r>
      <w:r w:rsidR="00CB0368">
        <w:rPr>
          <w:rFonts w:ascii="Times New Roman" w:hAnsi="Times New Roman" w:cs="Times New Roman"/>
          <w:sz w:val="24"/>
        </w:rPr>
        <w:t xml:space="preserve">aggregate version of </w:t>
      </w:r>
      <w:r w:rsidR="00522A06">
        <w:rPr>
          <w:rFonts w:ascii="Times New Roman" w:hAnsi="Times New Roman" w:cs="Times New Roman"/>
          <w:sz w:val="24"/>
        </w:rPr>
        <w:t xml:space="preserve">this measure </w:t>
      </w:r>
      <w:r w:rsidR="00CB0368">
        <w:rPr>
          <w:rFonts w:ascii="Times New Roman" w:hAnsi="Times New Roman" w:cs="Times New Roman"/>
          <w:sz w:val="24"/>
        </w:rPr>
        <w:t xml:space="preserve">can also show </w:t>
      </w:r>
      <w:r w:rsidR="0060507A">
        <w:rPr>
          <w:rFonts w:ascii="Times New Roman" w:hAnsi="Times New Roman" w:cs="Times New Roman"/>
          <w:sz w:val="24"/>
        </w:rPr>
        <w:t xml:space="preserve">the </w:t>
      </w:r>
      <w:r w:rsidR="00CB0368">
        <w:rPr>
          <w:rFonts w:ascii="Times New Roman" w:hAnsi="Times New Roman" w:cs="Times New Roman"/>
          <w:sz w:val="24"/>
        </w:rPr>
        <w:t xml:space="preserve">consistency and </w:t>
      </w:r>
      <w:r w:rsidR="0060507A">
        <w:rPr>
          <w:rFonts w:ascii="Times New Roman" w:hAnsi="Times New Roman" w:cs="Times New Roman"/>
          <w:sz w:val="24"/>
        </w:rPr>
        <w:t>reliability</w:t>
      </w:r>
      <w:r w:rsidR="00CB0368">
        <w:rPr>
          <w:rFonts w:ascii="Times New Roman" w:hAnsi="Times New Roman" w:cs="Times New Roman"/>
          <w:sz w:val="24"/>
        </w:rPr>
        <w:t xml:space="preserve"> of the transit service</w:t>
      </w:r>
      <w:r w:rsidR="00E34E8D">
        <w:rPr>
          <w:rFonts w:ascii="Times New Roman" w:hAnsi="Times New Roman" w:cs="Times New Roman"/>
          <w:sz w:val="24"/>
        </w:rPr>
        <w:t xml:space="preserve">; this </w:t>
      </w:r>
      <w:r w:rsidR="003E38F9">
        <w:rPr>
          <w:rFonts w:ascii="Times New Roman" w:hAnsi="Times New Roman" w:cs="Times New Roman"/>
          <w:sz w:val="24"/>
        </w:rPr>
        <w:t xml:space="preserve">is vital for administrative and planning purposes. </w:t>
      </w:r>
      <w:r w:rsidR="00BF3D22">
        <w:rPr>
          <w:rFonts w:ascii="Times New Roman" w:hAnsi="Times New Roman" w:cs="Times New Roman"/>
          <w:sz w:val="24"/>
        </w:rPr>
        <w:t xml:space="preserve">We use schedule and real-time </w:t>
      </w:r>
      <w:r w:rsidR="00BA5237">
        <w:rPr>
          <w:rFonts w:ascii="Times New Roman" w:hAnsi="Times New Roman" w:cs="Times New Roman"/>
          <w:sz w:val="24"/>
        </w:rPr>
        <w:t xml:space="preserve">vehicle location </w:t>
      </w:r>
      <w:r w:rsidR="00BF3D22">
        <w:rPr>
          <w:rFonts w:ascii="Times New Roman" w:hAnsi="Times New Roman" w:cs="Times New Roman"/>
          <w:sz w:val="24"/>
        </w:rPr>
        <w:t>data</w:t>
      </w:r>
      <w:r w:rsidR="00D468C7">
        <w:rPr>
          <w:rFonts w:ascii="Times New Roman" w:hAnsi="Times New Roman" w:cs="Times New Roman"/>
          <w:sz w:val="24"/>
        </w:rPr>
        <w:t xml:space="preserve"> to </w:t>
      </w:r>
      <w:r w:rsidR="00665B45">
        <w:rPr>
          <w:rFonts w:ascii="Times New Roman" w:hAnsi="Times New Roman" w:cs="Times New Roman"/>
          <w:sz w:val="24"/>
        </w:rPr>
        <w:t xml:space="preserve">calculate and compare STPs based on schedule, </w:t>
      </w:r>
      <w:r w:rsidR="006D71ED">
        <w:rPr>
          <w:rFonts w:ascii="Times New Roman" w:hAnsi="Times New Roman" w:cs="Times New Roman"/>
          <w:sz w:val="24"/>
        </w:rPr>
        <w:t>retrospective,</w:t>
      </w:r>
      <w:r w:rsidR="00665B45">
        <w:rPr>
          <w:rFonts w:ascii="Times New Roman" w:hAnsi="Times New Roman" w:cs="Times New Roman"/>
          <w:sz w:val="24"/>
        </w:rPr>
        <w:t xml:space="preserve"> and </w:t>
      </w:r>
      <w:r w:rsidR="00B31E15">
        <w:rPr>
          <w:rFonts w:ascii="Times New Roman" w:hAnsi="Times New Roman" w:cs="Times New Roman"/>
          <w:sz w:val="24"/>
        </w:rPr>
        <w:t>realistic</w:t>
      </w:r>
      <w:r w:rsidR="004D726F">
        <w:rPr>
          <w:rFonts w:ascii="Times New Roman" w:hAnsi="Times New Roman" w:cs="Times New Roman"/>
          <w:sz w:val="24"/>
        </w:rPr>
        <w:t xml:space="preserve"> real-time</w:t>
      </w:r>
      <w:r w:rsidR="00665B45">
        <w:rPr>
          <w:rFonts w:ascii="Times New Roman" w:hAnsi="Times New Roman" w:cs="Times New Roman"/>
          <w:sz w:val="24"/>
        </w:rPr>
        <w:t xml:space="preserve"> </w:t>
      </w:r>
      <w:r w:rsidR="00A23C33">
        <w:rPr>
          <w:rFonts w:ascii="Times New Roman" w:hAnsi="Times New Roman" w:cs="Times New Roman"/>
          <w:sz w:val="24"/>
        </w:rPr>
        <w:t>accessibility</w:t>
      </w:r>
      <w:r w:rsidR="00FC1126">
        <w:rPr>
          <w:rFonts w:ascii="Times New Roman" w:hAnsi="Times New Roman" w:cs="Times New Roman"/>
          <w:sz w:val="24"/>
        </w:rPr>
        <w:t xml:space="preserve"> assumptions</w:t>
      </w:r>
      <w:r w:rsidR="009A39C5">
        <w:rPr>
          <w:rFonts w:ascii="Times New Roman" w:hAnsi="Times New Roman" w:cs="Times New Roman"/>
          <w:sz w:val="24"/>
        </w:rPr>
        <w:t xml:space="preserve">. </w:t>
      </w:r>
      <w:r w:rsidR="000F5437">
        <w:rPr>
          <w:rFonts w:ascii="Times New Roman" w:hAnsi="Times New Roman" w:cs="Times New Roman"/>
          <w:sz w:val="24"/>
        </w:rPr>
        <w:t xml:space="preserve">We </w:t>
      </w:r>
      <w:r w:rsidR="00A23C33">
        <w:rPr>
          <w:rFonts w:ascii="Times New Roman" w:hAnsi="Times New Roman" w:cs="Times New Roman"/>
          <w:sz w:val="24"/>
        </w:rPr>
        <w:t xml:space="preserve">illustrate these measures </w:t>
      </w:r>
      <w:r w:rsidR="00D97E4F">
        <w:rPr>
          <w:rFonts w:ascii="Times New Roman" w:hAnsi="Times New Roman" w:cs="Times New Roman"/>
          <w:sz w:val="24"/>
        </w:rPr>
        <w:t>usin</w:t>
      </w:r>
      <w:r w:rsidR="00FC1126">
        <w:rPr>
          <w:rFonts w:ascii="Times New Roman" w:hAnsi="Times New Roman" w:cs="Times New Roman"/>
          <w:sz w:val="24"/>
        </w:rPr>
        <w:t>g</w:t>
      </w:r>
      <w:r w:rsidR="00D97E4F">
        <w:rPr>
          <w:rFonts w:ascii="Times New Roman" w:hAnsi="Times New Roman" w:cs="Times New Roman"/>
          <w:sz w:val="24"/>
        </w:rPr>
        <w:t xml:space="preserve"> GTFS data from</w:t>
      </w:r>
      <w:r w:rsidR="000F5437">
        <w:rPr>
          <w:rFonts w:ascii="Times New Roman" w:hAnsi="Times New Roman" w:cs="Times New Roman"/>
          <w:sz w:val="24"/>
        </w:rPr>
        <w:t xml:space="preserve"> the Central Ohio Transit Authority (COTA) bus system, a public transit agency in Columbus</w:t>
      </w:r>
      <w:ins w:id="30" w:author="Miller, Harvey" w:date="2021-10-11T10:40:00Z">
        <w:r w:rsidR="00991B90">
          <w:rPr>
            <w:rFonts w:ascii="Times New Roman" w:hAnsi="Times New Roman" w:cs="Times New Roman"/>
            <w:sz w:val="24"/>
          </w:rPr>
          <w:t>,</w:t>
        </w:r>
      </w:ins>
      <w:r w:rsidR="000F5437">
        <w:rPr>
          <w:rFonts w:ascii="Times New Roman" w:hAnsi="Times New Roman" w:cs="Times New Roman"/>
          <w:sz w:val="24"/>
        </w:rPr>
        <w:t xml:space="preserve"> Ohio</w:t>
      </w:r>
      <w:ins w:id="31" w:author="Miller, Harvey" w:date="2021-10-11T10:39:00Z">
        <w:r w:rsidR="00991B90">
          <w:rPr>
            <w:rFonts w:ascii="Times New Roman" w:hAnsi="Times New Roman" w:cs="Times New Roman"/>
            <w:sz w:val="24"/>
          </w:rPr>
          <w:t>, USA</w:t>
        </w:r>
      </w:ins>
      <w:r w:rsidR="000F5437">
        <w:rPr>
          <w:rFonts w:ascii="Times New Roman" w:hAnsi="Times New Roman" w:cs="Times New Roman"/>
          <w:sz w:val="24"/>
        </w:rPr>
        <w:t>.</w:t>
      </w:r>
      <w:r w:rsidR="00991D1D">
        <w:rPr>
          <w:rFonts w:ascii="Times New Roman" w:hAnsi="Times New Roman" w:cs="Times New Roman"/>
          <w:sz w:val="24"/>
        </w:rPr>
        <w:t xml:space="preserve"> The analys</w:t>
      </w:r>
      <w:r w:rsidR="00E74CE5">
        <w:rPr>
          <w:rFonts w:ascii="Times New Roman" w:hAnsi="Times New Roman" w:cs="Times New Roman"/>
          <w:sz w:val="24"/>
        </w:rPr>
        <w:t>e</w:t>
      </w:r>
      <w:r w:rsidR="00991D1D">
        <w:rPr>
          <w:rFonts w:ascii="Times New Roman" w:hAnsi="Times New Roman" w:cs="Times New Roman"/>
          <w:sz w:val="24"/>
        </w:rPr>
        <w:t>s focus on the spatial and temporal patterns in different levels</w:t>
      </w:r>
      <w:r w:rsidR="006865C9">
        <w:rPr>
          <w:rFonts w:ascii="Times New Roman" w:hAnsi="Times New Roman" w:cs="Times New Roman"/>
          <w:sz w:val="24"/>
        </w:rPr>
        <w:t xml:space="preserve"> from 2018 </w:t>
      </w:r>
      <w:r w:rsidR="00D2482B">
        <w:rPr>
          <w:rFonts w:ascii="Times New Roman" w:hAnsi="Times New Roman" w:cs="Times New Roman"/>
          <w:sz w:val="24"/>
        </w:rPr>
        <w:t>-2019</w:t>
      </w:r>
      <w:r w:rsidR="009D185B">
        <w:rPr>
          <w:rFonts w:ascii="Times New Roman" w:hAnsi="Times New Roman" w:cs="Times New Roman"/>
          <w:sz w:val="24"/>
        </w:rPr>
        <w:t xml:space="preserve"> </w:t>
      </w:r>
      <w:r w:rsidR="006865C9">
        <w:rPr>
          <w:rFonts w:ascii="Times New Roman" w:hAnsi="Times New Roman" w:cs="Times New Roman"/>
          <w:sz w:val="24"/>
        </w:rPr>
        <w:t xml:space="preserve">across Columbus. </w:t>
      </w:r>
    </w:p>
    <w:p w14:paraId="2B3B283B" w14:textId="2929509C" w:rsidR="00A6431A" w:rsidRDefault="006865C9" w:rsidP="00101438">
      <w:pPr>
        <w:spacing w:line="480" w:lineRule="auto"/>
        <w:ind w:firstLine="360"/>
        <w:jc w:val="both"/>
        <w:rPr>
          <w:rFonts w:ascii="Times New Roman" w:hAnsi="Times New Roman" w:cs="Times New Roman"/>
          <w:sz w:val="24"/>
        </w:rPr>
        <w:pPrChange w:id="32" w:author="Miller, Harvey" w:date="2021-10-11T10:41:00Z">
          <w:pPr>
            <w:spacing w:line="480" w:lineRule="auto"/>
            <w:jc w:val="both"/>
          </w:pPr>
        </w:pPrChange>
      </w:pPr>
      <w:moveFromRangeStart w:id="33" w:author="Miller, Harvey" w:date="2021-10-11T10:40:00Z" w:name="move84841245"/>
      <w:commentRangeStart w:id="34"/>
      <w:moveFrom w:id="35" w:author="Miller, Harvey" w:date="2021-10-11T10:40:00Z">
        <w:r w:rsidDel="00F50550">
          <w:rPr>
            <w:rFonts w:ascii="Times New Roman" w:hAnsi="Times New Roman" w:cs="Times New Roman"/>
            <w:sz w:val="24"/>
          </w:rPr>
          <w:t>This paper</w:t>
        </w:r>
        <w:r w:rsidR="006D0DA2" w:rsidDel="00F50550">
          <w:rPr>
            <w:rFonts w:ascii="Times New Roman" w:hAnsi="Times New Roman" w:cs="Times New Roman"/>
            <w:sz w:val="24"/>
          </w:rPr>
          <w:t xml:space="preserve"> provide</w:t>
        </w:r>
        <w:r w:rsidR="00E446FE" w:rsidDel="00F50550">
          <w:rPr>
            <w:rFonts w:ascii="Times New Roman" w:hAnsi="Times New Roman" w:cs="Times New Roman"/>
            <w:sz w:val="24"/>
          </w:rPr>
          <w:t>s</w:t>
        </w:r>
        <w:r w:rsidDel="00F50550">
          <w:rPr>
            <w:rFonts w:ascii="Times New Roman" w:hAnsi="Times New Roman" w:cs="Times New Roman"/>
            <w:sz w:val="24"/>
          </w:rPr>
          <w:t xml:space="preserve"> a scalable time</w:t>
        </w:r>
        <w:r w:rsidR="0021133F" w:rsidDel="00F50550">
          <w:rPr>
            <w:rFonts w:ascii="Times New Roman" w:hAnsi="Times New Roman" w:cs="Times New Roman"/>
            <w:sz w:val="24"/>
          </w:rPr>
          <w:t xml:space="preserve"> </w:t>
        </w:r>
        <w:r w:rsidDel="00F50550">
          <w:rPr>
            <w:rFonts w:ascii="Times New Roman" w:hAnsi="Times New Roman" w:cs="Times New Roman"/>
            <w:sz w:val="24"/>
          </w:rPr>
          <w:t xml:space="preserve">geography approach to </w:t>
        </w:r>
        <w:r w:rsidR="006D0DA2" w:rsidDel="00F50550">
          <w:rPr>
            <w:rFonts w:ascii="Times New Roman" w:hAnsi="Times New Roman" w:cs="Times New Roman"/>
            <w:sz w:val="24"/>
          </w:rPr>
          <w:t xml:space="preserve">measure </w:t>
        </w:r>
        <w:r w:rsidDel="00F50550">
          <w:rPr>
            <w:rFonts w:ascii="Times New Roman" w:hAnsi="Times New Roman" w:cs="Times New Roman"/>
            <w:sz w:val="24"/>
          </w:rPr>
          <w:t>the reliability of transit accessibility with very large datasets</w:t>
        </w:r>
        <w:r w:rsidR="006D0DA2" w:rsidDel="00F50550">
          <w:rPr>
            <w:rFonts w:ascii="Times New Roman" w:hAnsi="Times New Roman" w:cs="Times New Roman"/>
            <w:sz w:val="24"/>
          </w:rPr>
          <w:t xml:space="preserve"> and investigate</w:t>
        </w:r>
        <w:r w:rsidR="00697B8F" w:rsidDel="00F50550">
          <w:rPr>
            <w:rFonts w:ascii="Times New Roman" w:hAnsi="Times New Roman" w:cs="Times New Roman"/>
            <w:sz w:val="24"/>
          </w:rPr>
          <w:t xml:space="preserve"> its implications on </w:t>
        </w:r>
        <w:r w:rsidDel="00F50550">
          <w:rPr>
            <w:rFonts w:ascii="Times New Roman" w:hAnsi="Times New Roman" w:cs="Times New Roman"/>
            <w:sz w:val="24"/>
          </w:rPr>
          <w:t>social equity.</w:t>
        </w:r>
        <w:r w:rsidR="00540A00" w:rsidDel="00F50550">
          <w:rPr>
            <w:rFonts w:ascii="Times New Roman" w:hAnsi="Times New Roman" w:cs="Times New Roman"/>
            <w:sz w:val="24"/>
          </w:rPr>
          <w:t xml:space="preserve"> </w:t>
        </w:r>
      </w:moveFrom>
      <w:moveFromRangeEnd w:id="33"/>
      <w:r w:rsidR="00DC7DA5">
        <w:rPr>
          <w:rFonts w:ascii="Times New Roman" w:hAnsi="Times New Roman" w:cs="Times New Roman"/>
          <w:sz w:val="24"/>
        </w:rPr>
        <w:t xml:space="preserve">The next section of the paper </w:t>
      </w:r>
      <w:del w:id="36" w:author="Miller, Harvey" w:date="2021-10-11T10:41:00Z">
        <w:r w:rsidR="00DC7DA5" w:rsidDel="00101438">
          <w:rPr>
            <w:rFonts w:ascii="Times New Roman" w:hAnsi="Times New Roman" w:cs="Times New Roman"/>
            <w:sz w:val="24"/>
          </w:rPr>
          <w:delText xml:space="preserve">will </w:delText>
        </w:r>
      </w:del>
      <w:r w:rsidR="00DC7DA5">
        <w:rPr>
          <w:rFonts w:ascii="Times New Roman" w:hAnsi="Times New Roman" w:cs="Times New Roman"/>
          <w:sz w:val="24"/>
        </w:rPr>
        <w:t>discuss</w:t>
      </w:r>
      <w:ins w:id="37" w:author="Miller, Harvey" w:date="2021-10-11T10:41:00Z">
        <w:r w:rsidR="00101438">
          <w:rPr>
            <w:rFonts w:ascii="Times New Roman" w:hAnsi="Times New Roman" w:cs="Times New Roman"/>
            <w:sz w:val="24"/>
          </w:rPr>
          <w:t>es</w:t>
        </w:r>
      </w:ins>
      <w:r w:rsidR="00DC7DA5">
        <w:rPr>
          <w:rFonts w:ascii="Times New Roman" w:hAnsi="Times New Roman" w:cs="Times New Roman"/>
          <w:sz w:val="24"/>
        </w:rPr>
        <w:t xml:space="preserve"> the background of space-time prism, transit accessibility, and the unreliability issue of accessibility measures.</w:t>
      </w:r>
      <w:commentRangeEnd w:id="34"/>
      <w:r w:rsidR="00101438">
        <w:rPr>
          <w:rStyle w:val="CommentReference"/>
        </w:rPr>
        <w:commentReference w:id="34"/>
      </w:r>
    </w:p>
    <w:p w14:paraId="4E7F38D0" w14:textId="01B35131" w:rsidR="006D0DA2" w:rsidRDefault="006D0DA2" w:rsidP="00674454">
      <w:pPr>
        <w:spacing w:line="480" w:lineRule="auto"/>
        <w:jc w:val="both"/>
        <w:rPr>
          <w:rFonts w:ascii="Times New Roman" w:hAnsi="Times New Roman" w:cs="Times New Roman"/>
          <w:sz w:val="24"/>
        </w:rPr>
      </w:pPr>
    </w:p>
    <w:p w14:paraId="7F5645C5" w14:textId="1EE656FA" w:rsidR="003F60A1" w:rsidRDefault="006D0DA2" w:rsidP="00674454">
      <w:pPr>
        <w:pStyle w:val="ListParagraph"/>
        <w:numPr>
          <w:ilvl w:val="0"/>
          <w:numId w:val="1"/>
        </w:numPr>
        <w:spacing w:line="480" w:lineRule="auto"/>
        <w:jc w:val="both"/>
        <w:rPr>
          <w:rFonts w:ascii="Times New Roman" w:hAnsi="Times New Roman" w:cs="Times New Roman"/>
          <w:sz w:val="24"/>
        </w:rPr>
      </w:pPr>
      <w:r w:rsidRPr="007A7807">
        <w:rPr>
          <w:rFonts w:ascii="Times New Roman" w:hAnsi="Times New Roman" w:cs="Times New Roman"/>
          <w:sz w:val="24"/>
        </w:rPr>
        <w:lastRenderedPageBreak/>
        <w:t>Background</w:t>
      </w:r>
    </w:p>
    <w:p w14:paraId="5AAECA77" w14:textId="0C6A8E9F" w:rsidR="00E067FB" w:rsidRDefault="00A44E48" w:rsidP="00674454">
      <w:pPr>
        <w:spacing w:line="480" w:lineRule="auto"/>
        <w:jc w:val="both"/>
        <w:rPr>
          <w:rFonts w:ascii="Times New Roman" w:hAnsi="Times New Roman" w:cs="Times New Roman"/>
          <w:sz w:val="24"/>
        </w:rPr>
      </w:pPr>
      <w:r>
        <w:rPr>
          <w:rFonts w:ascii="Times New Roman" w:hAnsi="Times New Roman" w:cs="Times New Roman"/>
          <w:sz w:val="24"/>
        </w:rPr>
        <w:t xml:space="preserve">This section provides </w:t>
      </w:r>
      <w:r w:rsidR="00975020">
        <w:rPr>
          <w:rFonts w:ascii="Times New Roman" w:hAnsi="Times New Roman" w:cs="Times New Roman"/>
          <w:sz w:val="24"/>
        </w:rPr>
        <w:t xml:space="preserve">background </w:t>
      </w:r>
      <w:r w:rsidR="002B6501">
        <w:rPr>
          <w:rFonts w:ascii="Times New Roman" w:hAnsi="Times New Roman" w:cs="Times New Roman"/>
          <w:sz w:val="24"/>
        </w:rPr>
        <w:t xml:space="preserve">for </w:t>
      </w:r>
      <w:r w:rsidR="00975020">
        <w:rPr>
          <w:rFonts w:ascii="Times New Roman" w:hAnsi="Times New Roman" w:cs="Times New Roman"/>
          <w:sz w:val="24"/>
        </w:rPr>
        <w:t xml:space="preserve">the concepts and </w:t>
      </w:r>
      <w:r w:rsidR="009966F1">
        <w:rPr>
          <w:rFonts w:ascii="Times New Roman" w:hAnsi="Times New Roman" w:cs="Times New Roman"/>
          <w:sz w:val="24"/>
        </w:rPr>
        <w:t xml:space="preserve">measures of </w:t>
      </w:r>
      <w:r w:rsidR="004A7B77">
        <w:rPr>
          <w:rFonts w:ascii="Times New Roman" w:hAnsi="Times New Roman" w:cs="Times New Roman"/>
          <w:sz w:val="24"/>
        </w:rPr>
        <w:t xml:space="preserve">realistic real-time accessibility and </w:t>
      </w:r>
      <w:r w:rsidR="004A7B77" w:rsidRPr="004A7B77">
        <w:rPr>
          <w:rFonts w:ascii="Times New Roman" w:hAnsi="Times New Roman" w:cs="Times New Roman"/>
          <w:sz w:val="24"/>
        </w:rPr>
        <w:t>accessibility unreliability</w:t>
      </w:r>
      <w:r w:rsidR="004A7B77">
        <w:rPr>
          <w:rFonts w:ascii="Times New Roman" w:hAnsi="Times New Roman" w:cs="Times New Roman"/>
          <w:sz w:val="24"/>
        </w:rPr>
        <w:t>.</w:t>
      </w:r>
      <w:r w:rsidR="00E74CE5">
        <w:rPr>
          <w:rFonts w:ascii="Times New Roman" w:hAnsi="Times New Roman" w:cs="Times New Roman"/>
          <w:sz w:val="24"/>
        </w:rPr>
        <w:t xml:space="preserve"> </w:t>
      </w:r>
      <w:r w:rsidR="00052511">
        <w:rPr>
          <w:rFonts w:ascii="Times New Roman" w:hAnsi="Times New Roman" w:cs="Times New Roman"/>
          <w:sz w:val="24"/>
        </w:rPr>
        <w:t xml:space="preserve">We discuss: </w:t>
      </w:r>
      <w:r w:rsidR="007E4B23">
        <w:rPr>
          <w:rFonts w:ascii="Times New Roman" w:hAnsi="Times New Roman" w:cs="Times New Roman"/>
          <w:sz w:val="24"/>
        </w:rPr>
        <w:t>1</w:t>
      </w:r>
      <w:r w:rsidR="00E067FB">
        <w:rPr>
          <w:rFonts w:ascii="Times New Roman" w:hAnsi="Times New Roman" w:cs="Times New Roman"/>
          <w:sz w:val="24"/>
        </w:rPr>
        <w:t xml:space="preserve">) </w:t>
      </w:r>
      <w:r w:rsidR="00AD075C">
        <w:rPr>
          <w:rFonts w:ascii="Times New Roman" w:hAnsi="Times New Roman" w:cs="Times New Roman"/>
          <w:sz w:val="24"/>
        </w:rPr>
        <w:t>the evolution of space-time prism</w:t>
      </w:r>
      <w:r w:rsidR="00052511">
        <w:rPr>
          <w:rFonts w:ascii="Times New Roman" w:hAnsi="Times New Roman" w:cs="Times New Roman"/>
          <w:sz w:val="24"/>
        </w:rPr>
        <w:t xml:space="preserve">; </w:t>
      </w:r>
      <w:r w:rsidR="007E4B23">
        <w:rPr>
          <w:rFonts w:ascii="Times New Roman" w:hAnsi="Times New Roman" w:cs="Times New Roman"/>
          <w:sz w:val="24"/>
        </w:rPr>
        <w:t>2</w:t>
      </w:r>
      <w:r w:rsidR="002F397F">
        <w:rPr>
          <w:rFonts w:ascii="Times New Roman" w:hAnsi="Times New Roman" w:cs="Times New Roman"/>
          <w:sz w:val="24"/>
        </w:rPr>
        <w:t xml:space="preserve">) </w:t>
      </w:r>
      <w:r w:rsidR="001B05FD">
        <w:rPr>
          <w:rFonts w:ascii="Times New Roman" w:hAnsi="Times New Roman" w:cs="Times New Roman"/>
          <w:sz w:val="24"/>
        </w:rPr>
        <w:t xml:space="preserve">the development of </w:t>
      </w:r>
      <w:r w:rsidR="002F397F">
        <w:rPr>
          <w:rFonts w:ascii="Times New Roman" w:hAnsi="Times New Roman" w:cs="Times New Roman"/>
          <w:sz w:val="24"/>
        </w:rPr>
        <w:t>transit accessibility</w:t>
      </w:r>
      <w:r w:rsidR="003C3CED">
        <w:rPr>
          <w:rFonts w:ascii="Times New Roman" w:hAnsi="Times New Roman" w:cs="Times New Roman"/>
          <w:sz w:val="24"/>
        </w:rPr>
        <w:t xml:space="preserve"> measurements</w:t>
      </w:r>
      <w:r w:rsidR="00052511">
        <w:rPr>
          <w:rFonts w:ascii="Times New Roman" w:hAnsi="Times New Roman" w:cs="Times New Roman"/>
          <w:sz w:val="24"/>
        </w:rPr>
        <w:t xml:space="preserve">; </w:t>
      </w:r>
      <w:r w:rsidR="00E067FB">
        <w:rPr>
          <w:rFonts w:ascii="Times New Roman" w:hAnsi="Times New Roman" w:cs="Times New Roman"/>
          <w:sz w:val="24"/>
        </w:rPr>
        <w:t xml:space="preserve">and </w:t>
      </w:r>
      <w:r w:rsidR="002F397F">
        <w:rPr>
          <w:rFonts w:ascii="Times New Roman" w:hAnsi="Times New Roman" w:cs="Times New Roman"/>
          <w:sz w:val="24"/>
        </w:rPr>
        <w:t>3</w:t>
      </w:r>
      <w:r w:rsidR="00E067FB">
        <w:rPr>
          <w:rFonts w:ascii="Times New Roman" w:hAnsi="Times New Roman" w:cs="Times New Roman"/>
          <w:sz w:val="24"/>
        </w:rPr>
        <w:t xml:space="preserve">) </w:t>
      </w:r>
      <w:r w:rsidR="00052511">
        <w:rPr>
          <w:rFonts w:ascii="Times New Roman" w:hAnsi="Times New Roman" w:cs="Times New Roman"/>
          <w:sz w:val="24"/>
        </w:rPr>
        <w:t xml:space="preserve">the </w:t>
      </w:r>
      <w:r w:rsidR="00E067FB">
        <w:rPr>
          <w:rFonts w:ascii="Times New Roman" w:hAnsi="Times New Roman" w:cs="Times New Roman"/>
          <w:sz w:val="24"/>
        </w:rPr>
        <w:t xml:space="preserve">unreliability of </w:t>
      </w:r>
      <w:r w:rsidR="000E2E51">
        <w:rPr>
          <w:rFonts w:ascii="Times New Roman" w:hAnsi="Times New Roman" w:cs="Times New Roman"/>
          <w:sz w:val="24"/>
        </w:rPr>
        <w:t>schedule-based</w:t>
      </w:r>
      <w:r w:rsidR="00E067FB">
        <w:rPr>
          <w:rFonts w:ascii="Times New Roman" w:hAnsi="Times New Roman" w:cs="Times New Roman"/>
          <w:sz w:val="24"/>
        </w:rPr>
        <w:t xml:space="preserve"> accessibility</w:t>
      </w:r>
      <w:r w:rsidR="004B3901">
        <w:rPr>
          <w:rFonts w:ascii="Times New Roman" w:hAnsi="Times New Roman" w:cs="Times New Roman"/>
          <w:sz w:val="24"/>
        </w:rPr>
        <w:t xml:space="preserve"> measures</w:t>
      </w:r>
      <w:r w:rsidR="00E067FB">
        <w:rPr>
          <w:rFonts w:ascii="Times New Roman" w:hAnsi="Times New Roman" w:cs="Times New Roman"/>
          <w:sz w:val="24"/>
        </w:rPr>
        <w:t>.</w:t>
      </w:r>
    </w:p>
    <w:p w14:paraId="61178678" w14:textId="7DEEF13D" w:rsidR="00DC2AF3" w:rsidRPr="00E4197A" w:rsidRDefault="00E4197A" w:rsidP="00674454">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 xml:space="preserve"> </w:t>
      </w:r>
      <w:r w:rsidR="0046336E" w:rsidRPr="00E4197A">
        <w:rPr>
          <w:rFonts w:ascii="Times New Roman" w:hAnsi="Times New Roman" w:cs="Times New Roman"/>
          <w:sz w:val="24"/>
        </w:rPr>
        <w:t>The evolution of</w:t>
      </w:r>
      <w:r w:rsidR="00DC2AF3" w:rsidRPr="00E4197A">
        <w:rPr>
          <w:rFonts w:ascii="Times New Roman" w:hAnsi="Times New Roman" w:cs="Times New Roman"/>
          <w:sz w:val="24"/>
        </w:rPr>
        <w:t xml:space="preserve"> </w:t>
      </w:r>
      <w:r w:rsidR="00AD075C">
        <w:rPr>
          <w:rFonts w:ascii="Times New Roman" w:hAnsi="Times New Roman" w:cs="Times New Roman"/>
          <w:sz w:val="24"/>
        </w:rPr>
        <w:t>s</w:t>
      </w:r>
      <w:r w:rsidR="00DC2AF3" w:rsidRPr="00E4197A">
        <w:rPr>
          <w:rFonts w:ascii="Times New Roman" w:hAnsi="Times New Roman" w:cs="Times New Roman"/>
          <w:sz w:val="24"/>
        </w:rPr>
        <w:t>pace-time prism</w:t>
      </w:r>
    </w:p>
    <w:p w14:paraId="7494FADD" w14:textId="4CC39A82" w:rsidR="00473F16" w:rsidRDefault="00431277" w:rsidP="00674454">
      <w:pPr>
        <w:spacing w:line="480" w:lineRule="auto"/>
        <w:jc w:val="both"/>
        <w:rPr>
          <w:rFonts w:ascii="Times New Roman" w:hAnsi="Times New Roman" w:cs="Times New Roman"/>
          <w:sz w:val="24"/>
        </w:rPr>
      </w:pPr>
      <w:r>
        <w:rPr>
          <w:rFonts w:ascii="Times New Roman" w:hAnsi="Times New Roman" w:cs="Times New Roman"/>
          <w:sz w:val="24"/>
        </w:rPr>
        <w:t>The s</w:t>
      </w:r>
      <w:r w:rsidR="00022AE9">
        <w:rPr>
          <w:rFonts w:ascii="Times New Roman" w:hAnsi="Times New Roman" w:cs="Times New Roman"/>
          <w:sz w:val="24"/>
        </w:rPr>
        <w:t xml:space="preserve">pace-time prism </w:t>
      </w:r>
      <w:r w:rsidR="00500ECB">
        <w:rPr>
          <w:rFonts w:ascii="Times New Roman" w:hAnsi="Times New Roman" w:cs="Times New Roman"/>
          <w:sz w:val="24"/>
        </w:rPr>
        <w:t xml:space="preserve">(STP) </w:t>
      </w:r>
      <w:r w:rsidR="00022AE9">
        <w:rPr>
          <w:rFonts w:ascii="Times New Roman" w:hAnsi="Times New Roman" w:cs="Times New Roman"/>
          <w:sz w:val="24"/>
        </w:rPr>
        <w:t xml:space="preserve">is </w:t>
      </w:r>
      <w:r w:rsidR="00022AE9" w:rsidRPr="006C1B92">
        <w:rPr>
          <w:rFonts w:ascii="Times New Roman" w:hAnsi="Times New Roman" w:cs="Times New Roman"/>
          <w:sz w:val="24"/>
        </w:rPr>
        <w:t xml:space="preserve">a well-established time geography method to measure </w:t>
      </w:r>
      <w:r w:rsidR="00022AE9">
        <w:rPr>
          <w:rFonts w:ascii="Times New Roman" w:hAnsi="Times New Roman" w:cs="Times New Roman"/>
          <w:sz w:val="24"/>
        </w:rPr>
        <w:t xml:space="preserve">physical </w:t>
      </w:r>
      <w:r w:rsidR="00022AE9" w:rsidRPr="006C1B92">
        <w:rPr>
          <w:rFonts w:ascii="Times New Roman" w:hAnsi="Times New Roman" w:cs="Times New Roman"/>
          <w:sz w:val="24"/>
        </w:rPr>
        <w:t xml:space="preserve">accessibility </w:t>
      </w:r>
      <w:r w:rsidR="00C43F55">
        <w:rPr>
          <w:rFonts w:ascii="Times New Roman" w:hAnsi="Times New Roman" w:cs="Times New Roman"/>
          <w:sz w:val="24"/>
        </w:rPr>
        <w:t xml:space="preserve">afforded by transportation systems </w:t>
      </w:r>
      <w:r w:rsidR="00022AE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22AE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22AE9" w:rsidRPr="006C1B92">
        <w:rPr>
          <w:rFonts w:ascii="Times New Roman" w:hAnsi="Times New Roman" w:cs="Times New Roman"/>
          <w:sz w:val="24"/>
        </w:rPr>
        <w:fldChar w:fldCharType="end"/>
      </w:r>
      <w:r w:rsidR="0063141F">
        <w:rPr>
          <w:rFonts w:ascii="Times New Roman" w:hAnsi="Times New Roman" w:cs="Times New Roman"/>
          <w:sz w:val="24"/>
        </w:rPr>
        <w:t>.</w:t>
      </w:r>
      <w:r w:rsidR="00970068">
        <w:rPr>
          <w:rFonts w:ascii="Times New Roman" w:hAnsi="Times New Roman" w:cs="Times New Roman"/>
          <w:sz w:val="24"/>
        </w:rPr>
        <w:t xml:space="preserve"> </w:t>
      </w:r>
      <w:r w:rsidR="00BA7B29">
        <w:rPr>
          <w:rFonts w:ascii="Times New Roman" w:hAnsi="Times New Roman" w:cs="Times New Roman"/>
          <w:sz w:val="24"/>
        </w:rPr>
        <w:t xml:space="preserve">Since its introduction by </w:t>
      </w:r>
      <w:r w:rsidR="00BA7B29" w:rsidRPr="00BA7B29">
        <w:rPr>
          <w:rFonts w:ascii="Times New Roman" w:hAnsi="Times New Roman" w:cs="Times New Roman"/>
          <w:sz w:val="24"/>
        </w:rPr>
        <w:fldChar w:fldCharType="begin" w:fldLock="1"/>
      </w:r>
      <w:r w:rsidR="00BA7B29" w:rsidRPr="00BA7B29">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1970)","manualFormatting":"Hägerstrand (1970)","plainTextFormattedCitation":"(Hägerstrand, 1970)","previouslyFormattedCitation":"(Hägerstrand, 1970)"},"properties":{"noteIndex":0},"schema":"https://github.com/citation-style-language/schema/raw/master/csl-citation.json"}</w:instrText>
      </w:r>
      <w:r w:rsidR="00BA7B29" w:rsidRPr="00BA7B29">
        <w:rPr>
          <w:rFonts w:ascii="Times New Roman" w:hAnsi="Times New Roman" w:cs="Times New Roman"/>
          <w:sz w:val="24"/>
        </w:rPr>
        <w:fldChar w:fldCharType="separate"/>
      </w:r>
      <w:r w:rsidR="00BA7B29" w:rsidRPr="00BA7B29">
        <w:rPr>
          <w:rFonts w:ascii="Times New Roman" w:hAnsi="Times New Roman" w:cs="Times New Roman"/>
          <w:noProof/>
          <w:sz w:val="24"/>
        </w:rPr>
        <w:t>Hägerstrand (1970)</w:t>
      </w:r>
      <w:r w:rsidR="00BA7B29" w:rsidRPr="00BA7B29">
        <w:rPr>
          <w:rFonts w:ascii="Times New Roman" w:hAnsi="Times New Roman" w:cs="Times New Roman"/>
          <w:sz w:val="24"/>
        </w:rPr>
        <w:fldChar w:fldCharType="end"/>
      </w:r>
      <w:r w:rsidR="00C362F6">
        <w:rPr>
          <w:rFonts w:ascii="Times New Roman" w:hAnsi="Times New Roman" w:cs="Times New Roman"/>
          <w:sz w:val="24"/>
        </w:rPr>
        <w:t xml:space="preserve"> </w:t>
      </w:r>
      <w:r w:rsidR="00C47874">
        <w:rPr>
          <w:rFonts w:ascii="Times New Roman" w:hAnsi="Times New Roman" w:cs="Times New Roman"/>
          <w:sz w:val="24"/>
        </w:rPr>
        <w:t xml:space="preserve">as a </w:t>
      </w:r>
      <w:r w:rsidR="00C362F6">
        <w:rPr>
          <w:rFonts w:ascii="Times New Roman" w:hAnsi="Times New Roman" w:cs="Times New Roman"/>
          <w:sz w:val="24"/>
        </w:rPr>
        <w:t xml:space="preserve">concept, </w:t>
      </w:r>
      <w:r w:rsidR="00C47874">
        <w:rPr>
          <w:rFonts w:ascii="Times New Roman" w:hAnsi="Times New Roman" w:cs="Times New Roman"/>
          <w:sz w:val="24"/>
        </w:rPr>
        <w:t xml:space="preserve">there has been progress in </w:t>
      </w:r>
      <w:r>
        <w:rPr>
          <w:rFonts w:ascii="Times New Roman" w:hAnsi="Times New Roman" w:cs="Times New Roman"/>
          <w:sz w:val="24"/>
        </w:rPr>
        <w:t xml:space="preserve">STP analytics based on </w:t>
      </w:r>
      <w:r w:rsidR="001A694C">
        <w:rPr>
          <w:rFonts w:ascii="Times New Roman" w:hAnsi="Times New Roman" w:cs="Times New Roman"/>
          <w:sz w:val="24"/>
        </w:rPr>
        <w:t xml:space="preserve">improving capabilities of computer hardware and software, and the availability of data, allowing the STP to be </w:t>
      </w:r>
      <w:r w:rsidR="00477B4E">
        <w:rPr>
          <w:rFonts w:ascii="Times New Roman" w:hAnsi="Times New Roman" w:cs="Times New Roman"/>
          <w:sz w:val="24"/>
        </w:rPr>
        <w:t xml:space="preserve">operationalized and </w:t>
      </w:r>
      <w:r w:rsidR="001A694C">
        <w:rPr>
          <w:rFonts w:ascii="Times New Roman" w:hAnsi="Times New Roman" w:cs="Times New Roman"/>
          <w:sz w:val="24"/>
        </w:rPr>
        <w:t xml:space="preserve">measured </w:t>
      </w:r>
      <w:r w:rsidR="00477B4E">
        <w:rPr>
          <w:rFonts w:ascii="Times New Roman" w:hAnsi="Times New Roman" w:cs="Times New Roman"/>
          <w:sz w:val="24"/>
        </w:rPr>
        <w:t>more realistically.</w:t>
      </w:r>
      <w:r w:rsidR="00E74CE5">
        <w:rPr>
          <w:rFonts w:ascii="Times New Roman" w:hAnsi="Times New Roman" w:cs="Times New Roman"/>
          <w:sz w:val="24"/>
        </w:rPr>
        <w:t xml:space="preserve"> </w:t>
      </w:r>
      <w:r w:rsidR="00A762B2">
        <w:rPr>
          <w:rFonts w:ascii="Times New Roman" w:hAnsi="Times New Roman" w:cs="Times New Roman"/>
          <w:sz w:val="24"/>
        </w:rPr>
        <w:t xml:space="preserve"> </w:t>
      </w:r>
      <w:r w:rsidR="003845B6">
        <w:rPr>
          <w:rFonts w:ascii="Times New Roman" w:hAnsi="Times New Roman" w:cs="Times New Roman"/>
          <w:sz w:val="24"/>
        </w:rPr>
        <w:fldChar w:fldCharType="begin" w:fldLock="1"/>
      </w:r>
      <w:r w:rsidR="00C11A73">
        <w:rPr>
          <w:rFonts w:ascii="Times New Roman" w:hAnsi="Times New Roman" w:cs="Times New Roman"/>
          <w:sz w:val="24"/>
        </w:rPr>
        <w:instrText>ADDIN CSL_CITATION {"citationItems":[{"id":"ITEM-1","itemData":{"author":[{"dropping-particle":"","family":"Lenntorp","given":"Bo","non-dropping-particle":"","parse-names":false,"suffix":""}],"container-title":"Lund Studies in Geography B,","id":"ITEM-1","issued":{"date-parts":[["1976"]]},"page":"150p","title":"Paths in space-time environments: a time-geographic sudy of movement possibilities of individuals","type":"article-journal","volume":"44"},"uris":["http://www.mendeley.com/documents/?uuid=59ecabb1-1c01-4e42-abba-c758ec2e443d"]}],"mendeley":{"formattedCitation":"(Lenntorp, 1976)","manualFormatting":"Lenntorp (1976)","plainTextFormattedCitation":"(Lenntorp, 1976)","previouslyFormattedCitation":"(Lenntorp, 1976)"},"properties":{"noteIndex":0},"schema":"https://github.com/citation-style-language/schema/raw/master/csl-citation.json"}</w:instrText>
      </w:r>
      <w:r w:rsidR="003845B6">
        <w:rPr>
          <w:rFonts w:ascii="Times New Roman" w:hAnsi="Times New Roman" w:cs="Times New Roman"/>
          <w:sz w:val="24"/>
        </w:rPr>
        <w:fldChar w:fldCharType="separate"/>
      </w:r>
      <w:r w:rsidR="003845B6" w:rsidRPr="003845B6">
        <w:rPr>
          <w:rFonts w:ascii="Times New Roman" w:hAnsi="Times New Roman" w:cs="Times New Roman"/>
          <w:noProof/>
          <w:sz w:val="24"/>
        </w:rPr>
        <w:t>Lenntorp</w:t>
      </w:r>
      <w:r w:rsidR="003845B6">
        <w:rPr>
          <w:rFonts w:ascii="Times New Roman" w:hAnsi="Times New Roman" w:cs="Times New Roman"/>
          <w:noProof/>
          <w:sz w:val="24"/>
        </w:rPr>
        <w:t xml:space="preserve"> (</w:t>
      </w:r>
      <w:r w:rsidR="003845B6" w:rsidRPr="003845B6">
        <w:rPr>
          <w:rFonts w:ascii="Times New Roman" w:hAnsi="Times New Roman" w:cs="Times New Roman"/>
          <w:noProof/>
          <w:sz w:val="24"/>
        </w:rPr>
        <w:t>1976)</w:t>
      </w:r>
      <w:r w:rsidR="003845B6">
        <w:rPr>
          <w:rFonts w:ascii="Times New Roman" w:hAnsi="Times New Roman" w:cs="Times New Roman"/>
          <w:sz w:val="24"/>
        </w:rPr>
        <w:fldChar w:fldCharType="end"/>
      </w:r>
      <w:r w:rsidR="003845B6">
        <w:rPr>
          <w:rFonts w:ascii="Times New Roman" w:hAnsi="Times New Roman" w:cs="Times New Roman"/>
          <w:sz w:val="24"/>
        </w:rPr>
        <w:t xml:space="preserve"> provide</w:t>
      </w:r>
      <w:r w:rsidR="00367375">
        <w:rPr>
          <w:rFonts w:ascii="Times New Roman" w:hAnsi="Times New Roman" w:cs="Times New Roman"/>
          <w:sz w:val="24"/>
        </w:rPr>
        <w:t>d</w:t>
      </w:r>
      <w:r w:rsidR="003845B6">
        <w:rPr>
          <w:rFonts w:ascii="Times New Roman" w:hAnsi="Times New Roman" w:cs="Times New Roman"/>
          <w:sz w:val="24"/>
        </w:rPr>
        <w:t xml:space="preserve"> the </w:t>
      </w:r>
      <w:r w:rsidR="00C11A73">
        <w:rPr>
          <w:rFonts w:ascii="Times New Roman" w:hAnsi="Times New Roman" w:cs="Times New Roman"/>
          <w:sz w:val="24"/>
        </w:rPr>
        <w:t xml:space="preserve">first operational </w:t>
      </w:r>
      <w:r w:rsidR="00385A5D">
        <w:rPr>
          <w:rFonts w:ascii="Times New Roman" w:hAnsi="Times New Roman" w:cs="Times New Roman"/>
          <w:sz w:val="24"/>
        </w:rPr>
        <w:t>implementation</w:t>
      </w:r>
      <w:r w:rsidR="00C11A73">
        <w:rPr>
          <w:rFonts w:ascii="Times New Roman" w:hAnsi="Times New Roman" w:cs="Times New Roman"/>
          <w:sz w:val="24"/>
        </w:rPr>
        <w:t xml:space="preserve"> of</w:t>
      </w:r>
      <w:r w:rsidR="005E25B4">
        <w:rPr>
          <w:rFonts w:ascii="Times New Roman" w:hAnsi="Times New Roman" w:cs="Times New Roman"/>
          <w:sz w:val="24"/>
        </w:rPr>
        <w:t xml:space="preserve"> </w:t>
      </w:r>
      <w:r w:rsidR="00DD6134">
        <w:rPr>
          <w:rFonts w:ascii="Times New Roman" w:hAnsi="Times New Roman" w:cs="Times New Roman"/>
          <w:sz w:val="24"/>
        </w:rPr>
        <w:t xml:space="preserve">the </w:t>
      </w:r>
      <w:r w:rsidR="000E1C43">
        <w:rPr>
          <w:rFonts w:ascii="Times New Roman" w:hAnsi="Times New Roman" w:cs="Times New Roman"/>
          <w:sz w:val="24"/>
        </w:rPr>
        <w:t xml:space="preserve">STP in </w:t>
      </w:r>
      <w:r w:rsidR="00DD6134">
        <w:rPr>
          <w:rFonts w:ascii="Times New Roman" w:hAnsi="Times New Roman" w:cs="Times New Roman"/>
          <w:sz w:val="24"/>
        </w:rPr>
        <w:t xml:space="preserve">his computer </w:t>
      </w:r>
      <w:r w:rsidR="000E1C43">
        <w:rPr>
          <w:rFonts w:ascii="Times New Roman" w:hAnsi="Times New Roman" w:cs="Times New Roman"/>
          <w:sz w:val="24"/>
        </w:rPr>
        <w:t>simulati</w:t>
      </w:r>
      <w:r w:rsidR="00DD6134">
        <w:rPr>
          <w:rFonts w:ascii="Times New Roman" w:hAnsi="Times New Roman" w:cs="Times New Roman"/>
          <w:sz w:val="24"/>
        </w:rPr>
        <w:t>on of</w:t>
      </w:r>
      <w:r w:rsidR="000E1C43">
        <w:rPr>
          <w:rFonts w:ascii="Times New Roman" w:hAnsi="Times New Roman" w:cs="Times New Roman"/>
          <w:sz w:val="24"/>
        </w:rPr>
        <w:t xml:space="preserve"> possible activity and travel schedules.</w:t>
      </w:r>
      <w:r w:rsidR="00E74CE5">
        <w:rPr>
          <w:rFonts w:ascii="Times New Roman" w:hAnsi="Times New Roman" w:cs="Times New Roman"/>
          <w:sz w:val="24"/>
        </w:rPr>
        <w:t xml:space="preserve"> </w:t>
      </w:r>
      <w:r w:rsidR="00974976">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{"citationItems":[{"id":"ITEM-1","itemData":{"author":[{"dropping-particle":"","family":"Burns","given":"Lawrence D","non-dropping-particle":"","parse-names":false,"suffix":""}],"id":"ITEM-1","issued":{"date-parts":[["1980"]]},"title":"Transportation, temporal, and spatial components of accessibility","type":"article-journal"},"uris":["http://www.mendeley.com/documents/?uuid=b6998acb-eaf7-47f1-b978-dd7377147293"]}],"mendeley":{"formattedCitation":"(Burns, 1980)","manualFormatting":"Burns (1980)","plainTextFormattedCitation":"(Burns, 1980)"},"properties":{"noteIndex":0},"schema":"https://github.com/citation-style-language/schema/raw/master/csl-citation.json"}</w:instrText>
      </w:r>
      <w:r w:rsidR="00974976">
        <w:rPr>
          <w:rFonts w:ascii="Times New Roman" w:hAnsi="Times New Roman" w:cs="Times New Roman"/>
          <w:sz w:val="24"/>
        </w:rPr>
        <w:fldChar w:fldCharType="separate"/>
      </w:r>
      <w:r w:rsidR="00974976" w:rsidRPr="00974976">
        <w:rPr>
          <w:rFonts w:ascii="Times New Roman" w:hAnsi="Times New Roman" w:cs="Times New Roman"/>
          <w:noProof/>
          <w:sz w:val="24"/>
        </w:rPr>
        <w:t xml:space="preserve">Burns </w:t>
      </w:r>
      <w:r w:rsidR="00974976">
        <w:rPr>
          <w:rFonts w:ascii="Times New Roman" w:hAnsi="Times New Roman" w:cs="Times New Roman"/>
          <w:noProof/>
          <w:sz w:val="24"/>
        </w:rPr>
        <w:t>(</w:t>
      </w:r>
      <w:r w:rsidR="00974976" w:rsidRPr="00974976">
        <w:rPr>
          <w:rFonts w:ascii="Times New Roman" w:hAnsi="Times New Roman" w:cs="Times New Roman"/>
          <w:noProof/>
          <w:sz w:val="24"/>
        </w:rPr>
        <w:t>1980)</w:t>
      </w:r>
      <w:r w:rsidR="00974976">
        <w:rPr>
          <w:rFonts w:ascii="Times New Roman" w:hAnsi="Times New Roman" w:cs="Times New Roman"/>
          <w:sz w:val="24"/>
        </w:rPr>
        <w:fldChar w:fldCharType="end"/>
      </w:r>
      <w:r w:rsidR="00974976">
        <w:rPr>
          <w:rFonts w:ascii="Times New Roman" w:hAnsi="Times New Roman" w:cs="Times New Roman"/>
          <w:sz w:val="24"/>
        </w:rPr>
        <w:t xml:space="preserve"> </w:t>
      </w:r>
      <w:r w:rsidR="00DD6134">
        <w:rPr>
          <w:rFonts w:ascii="Times New Roman" w:hAnsi="Times New Roman" w:cs="Times New Roman"/>
          <w:sz w:val="24"/>
        </w:rPr>
        <w:t xml:space="preserve">provided </w:t>
      </w:r>
      <w:r w:rsidR="0057440B">
        <w:rPr>
          <w:rFonts w:ascii="Times New Roman" w:hAnsi="Times New Roman" w:cs="Times New Roman"/>
          <w:sz w:val="24"/>
        </w:rPr>
        <w:t>a</w:t>
      </w:r>
      <w:r w:rsidR="00734B27">
        <w:rPr>
          <w:rFonts w:ascii="Times New Roman" w:hAnsi="Times New Roman" w:cs="Times New Roman"/>
          <w:sz w:val="24"/>
        </w:rPr>
        <w:t xml:space="preserve">n analytical </w:t>
      </w:r>
      <w:r w:rsidR="0057440B">
        <w:rPr>
          <w:rFonts w:ascii="Times New Roman" w:hAnsi="Times New Roman" w:cs="Times New Roman"/>
          <w:sz w:val="24"/>
        </w:rPr>
        <w:t xml:space="preserve">foundation for </w:t>
      </w:r>
      <w:r w:rsidR="00734B27">
        <w:rPr>
          <w:rFonts w:ascii="Times New Roman" w:hAnsi="Times New Roman" w:cs="Times New Roman"/>
          <w:sz w:val="24"/>
        </w:rPr>
        <w:t>the STP</w:t>
      </w:r>
      <w:r w:rsidR="00AC3C60">
        <w:rPr>
          <w:rFonts w:ascii="Times New Roman" w:hAnsi="Times New Roman" w:cs="Times New Roman"/>
          <w:sz w:val="24"/>
        </w:rPr>
        <w:t xml:space="preserve"> in his formal analysis of the </w:t>
      </w:r>
      <w:r w:rsidR="00AD3E5D">
        <w:rPr>
          <w:rFonts w:ascii="Times New Roman" w:hAnsi="Times New Roman" w:cs="Times New Roman"/>
          <w:sz w:val="24"/>
        </w:rPr>
        <w:t>impacts</w:t>
      </w:r>
      <w:r w:rsidR="00AC3C60">
        <w:rPr>
          <w:rFonts w:ascii="Times New Roman" w:hAnsi="Times New Roman" w:cs="Times New Roman"/>
          <w:sz w:val="24"/>
        </w:rPr>
        <w:t xml:space="preserve"> of time, speed</w:t>
      </w:r>
      <w:r w:rsidR="00974976">
        <w:rPr>
          <w:rFonts w:ascii="Times New Roman" w:hAnsi="Times New Roman" w:cs="Times New Roman"/>
          <w:sz w:val="24"/>
        </w:rPr>
        <w:t>,</w:t>
      </w:r>
      <w:r w:rsidR="00AC3C60">
        <w:rPr>
          <w:rFonts w:ascii="Times New Roman" w:hAnsi="Times New Roman" w:cs="Times New Roman"/>
          <w:sz w:val="24"/>
        </w:rPr>
        <w:t xml:space="preserve"> and network changes on accessibility.</w:t>
      </w:r>
      <w:r w:rsidR="00E74CE5">
        <w:rPr>
          <w:rFonts w:ascii="Times New Roman" w:hAnsi="Times New Roman" w:cs="Times New Roman"/>
          <w:sz w:val="24"/>
        </w:rPr>
        <w:t xml:space="preserve"> </w:t>
      </w:r>
      <w:r w:rsidR="00F522A4">
        <w:rPr>
          <w:rFonts w:ascii="Times New Roman" w:hAnsi="Times New Roman" w:cs="Times New Roman"/>
          <w:sz w:val="24"/>
        </w:rPr>
        <w:t xml:space="preserve">The </w:t>
      </w:r>
      <w:r w:rsidR="00F30546">
        <w:rPr>
          <w:rFonts w:ascii="Times New Roman" w:hAnsi="Times New Roman" w:cs="Times New Roman"/>
          <w:sz w:val="24"/>
        </w:rPr>
        <w:t>rising popularity of geographic information system (GIS)</w:t>
      </w:r>
      <w:r w:rsidR="00F522A4">
        <w:rPr>
          <w:rFonts w:ascii="Times New Roman" w:hAnsi="Times New Roman" w:cs="Times New Roman"/>
          <w:sz w:val="24"/>
        </w:rPr>
        <w:t xml:space="preserve"> software</w:t>
      </w:r>
      <w:r w:rsidR="00367375">
        <w:rPr>
          <w:rFonts w:ascii="Times New Roman" w:hAnsi="Times New Roman" w:cs="Times New Roman"/>
          <w:sz w:val="24"/>
        </w:rPr>
        <w:t xml:space="preserve"> inspired</w:t>
      </w:r>
      <w:r w:rsidR="00E74CE5">
        <w:rPr>
          <w:rFonts w:ascii="Times New Roman" w:hAnsi="Times New Roman" w:cs="Times New Roman"/>
          <w:sz w:val="24"/>
        </w:rPr>
        <w:t xml:space="preserve">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systems","type":"article-journal","volume":"5"},"uris":["http://www.mendeley.com/documents/?uuid=61d9d9f2-7793-45b7-89d5-e35aa05eef9d"]}],"mendeley":{"formattedCitation":"(Miller, 1991)","manualFormatting":"Miller (1991)","plainTextFormattedCitation":"(Miller, 1991)","previouslyFormattedCitation":"(Miller, 1991)"},"properties":{"noteIndex":0},"schema":"https://github.com/citation-style-language/schema/raw/master/csl-citation.json"}</w:instrText>
      </w:r>
      <w:r w:rsidR="00F30546">
        <w:rPr>
          <w:rFonts w:ascii="Times New Roman" w:hAnsi="Times New Roman" w:cs="Times New Roman"/>
          <w:sz w:val="24"/>
        </w:rPr>
        <w:fldChar w:fldCharType="separate"/>
      </w:r>
      <w:r w:rsidR="00F30546" w:rsidRPr="003B55FA">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3B55FA">
        <w:rPr>
          <w:rFonts w:ascii="Times New Roman" w:hAnsi="Times New Roman" w:cs="Times New Roman"/>
          <w:noProof/>
          <w:sz w:val="24"/>
        </w:rPr>
        <w:t>1991)</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367375">
        <w:rPr>
          <w:rFonts w:ascii="Times New Roman" w:hAnsi="Times New Roman" w:cs="Times New Roman"/>
          <w:sz w:val="24"/>
        </w:rPr>
        <w:t xml:space="preserve">to develop </w:t>
      </w:r>
      <w:r w:rsidR="00F30546">
        <w:rPr>
          <w:rFonts w:ascii="Times New Roman" w:hAnsi="Times New Roman" w:cs="Times New Roman"/>
          <w:sz w:val="24"/>
        </w:rPr>
        <w:t xml:space="preserve">a generic GIS-based procedure to derive </w:t>
      </w:r>
      <w:r w:rsidR="00367375">
        <w:rPr>
          <w:rFonts w:ascii="Times New Roman" w:hAnsi="Times New Roman" w:cs="Times New Roman"/>
          <w:sz w:val="24"/>
        </w:rPr>
        <w:t>STPs within transportation networks.</w:t>
      </w:r>
      <w:r w:rsidR="00E74CE5">
        <w:rPr>
          <w:rFonts w:ascii="Times New Roman" w:hAnsi="Times New Roman" w:cs="Times New Roman"/>
          <w:sz w:val="24"/>
        </w:rPr>
        <w:t xml:space="preserve"> </w:t>
      </w:r>
      <w:r w:rsidR="009667DD">
        <w:rPr>
          <w:rFonts w:ascii="Times New Roman" w:hAnsi="Times New Roman" w:cs="Times New Roman"/>
          <w:sz w:val="24"/>
        </w:rPr>
        <w:t>Refinements in capabilities for calculating shor</w:t>
      </w:r>
      <w:r w:rsidR="006C7A1E">
        <w:rPr>
          <w:rFonts w:ascii="Times New Roman" w:hAnsi="Times New Roman" w:cs="Times New Roman"/>
          <w:sz w:val="24"/>
        </w:rPr>
        <w:t xml:space="preserve">test paths </w:t>
      </w:r>
      <w:r w:rsidR="00472CAF">
        <w:rPr>
          <w:rFonts w:ascii="Times New Roman" w:hAnsi="Times New Roman" w:cs="Times New Roman"/>
          <w:sz w:val="24"/>
        </w:rPr>
        <w:t xml:space="preserve">from and to </w:t>
      </w:r>
      <w:r w:rsidR="006C7A1E">
        <w:rPr>
          <w:rFonts w:ascii="Times New Roman" w:hAnsi="Times New Roman" w:cs="Times New Roman"/>
          <w:sz w:val="24"/>
        </w:rPr>
        <w:t xml:space="preserve">arbitrary locations within networks allowed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{"citationItems":[{"id":"ITEM-1","itemData":{"ISSN":"0016-7363","author":[{"dropping-particle":"","family":"Miller","given":"Harvey J","non-dropping-particle":"","parse-names":false,"suffix":""}],"container-title":"Geographical analysis</w:instrText>
      </w:r>
      <w:r w:rsidR="002856DE">
        <w:rPr>
          <w:rFonts w:ascii="Times New Roman" w:hAnsi="Times New Roman" w:cs="Times New Roman" w:hint="eastAsia"/>
          <w:sz w:val="24"/>
        </w:rPr>
        <w:instrText>","id":"ITEM-1","issue":"1","issued":{"date-parts":[["1999"]]},"page":"187-212","publisher":"Wiley Online Library","title":"Measuring space</w:instrText>
      </w:r>
      <w:r w:rsidR="002856DE">
        <w:rPr>
          <w:rFonts w:ascii="Times New Roman" w:hAnsi="Times New Roman" w:cs="Times New Roman" w:hint="eastAsia"/>
          <w:sz w:val="24"/>
        </w:rPr>
        <w:instrText>‐</w:instrText>
      </w:r>
      <w:r w:rsidR="002856DE">
        <w:rPr>
          <w:rFonts w:ascii="Times New Roman" w:hAnsi="Times New Roman" w:cs="Times New Roman" w:hint="eastAsia"/>
          <w:sz w:val="24"/>
        </w:rPr>
        <w:instrText>time accessibility benefits within transportation networks: Basic theory and computational procedures","type":"arti</w:instrText>
      </w:r>
      <w:r w:rsidR="002856DE">
        <w:rPr>
          <w:rFonts w:ascii="Times New Roman" w:hAnsi="Times New Roman" w:cs="Times New Roman"/>
          <w:sz w:val="24"/>
        </w:rPr>
        <w:instrText>cle-journal","volume":"31"},"uris":["http://www.mendeley.com/documents/?uuid=031a2e2b-dd3d-47bb-ab47-96d9567db9bd"]}],"mendeley":{"formattedCitation":"(Miller, 1999)","manualFormatting":"Miller (1999)","plainTextFormattedCitation":"(Miller, 1999)","previouslyFormattedCitation":"(Miller, 1999)"},"properties":{"noteIndex":0},"schema":"https://github.com/citation-style-language/schema/raw/master/csl-citation.json"}</w:instrText>
      </w:r>
      <w:r w:rsidR="00F30546">
        <w:rPr>
          <w:rFonts w:ascii="Times New Roman" w:hAnsi="Times New Roman" w:cs="Times New Roman"/>
          <w:sz w:val="24"/>
        </w:rPr>
        <w:fldChar w:fldCharType="separate"/>
      </w:r>
      <w:r w:rsidR="00F30546" w:rsidRPr="00E15E49">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E15E49">
        <w:rPr>
          <w:rFonts w:ascii="Times New Roman" w:hAnsi="Times New Roman" w:cs="Times New Roman"/>
          <w:noProof/>
          <w:sz w:val="24"/>
        </w:rPr>
        <w:t>1999)</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6C7A1E">
        <w:rPr>
          <w:rFonts w:ascii="Times New Roman" w:hAnsi="Times New Roman" w:cs="Times New Roman"/>
          <w:sz w:val="24"/>
        </w:rPr>
        <w:t xml:space="preserve">to refine the </w:t>
      </w:r>
      <w:r w:rsidR="00E721F3">
        <w:rPr>
          <w:rFonts w:ascii="Times New Roman" w:hAnsi="Times New Roman" w:cs="Times New Roman"/>
          <w:sz w:val="24"/>
        </w:rPr>
        <w:t xml:space="preserve">STP within transportation networks. </w:t>
      </w:r>
      <w:r w:rsidR="00383D78">
        <w:rPr>
          <w:rFonts w:ascii="Times New Roman" w:hAnsi="Times New Roman" w:cs="Times New Roman"/>
          <w:sz w:val="24"/>
        </w:rPr>
        <w:t xml:space="preserve">Increasing availability of dynamic network data allowed </w:t>
      </w:r>
      <w:moveFromRangeStart w:id="38" w:author="Miller, Harvey" w:date="2021-10-11T10:42:00Z" w:name="move84841381"/>
      <w:moveFrom w:id="39" w:author="Miller, Harvey" w:date="2021-10-11T10:42:00Z">
        <w:r w:rsidR="00383D78" w:rsidDel="0033343F">
          <w:rPr>
            <w:rFonts w:ascii="Times New Roman" w:hAnsi="Times New Roman" w:cs="Times New Roman"/>
            <w:sz w:val="24"/>
          </w:rPr>
          <w:fldChar w:fldCharType="begin" w:fldLock="1"/>
        </w:r>
        <w:r w:rsidR="00383D78" w:rsidDel="0033343F">
          <w:rPr>
            <w:rFonts w:ascii="Times New Roman" w:hAnsi="Times New Roman" w:cs="Times New Roman"/>
            <w:sz w:val="24"/>
          </w:rPr>
          <w:instrText>ADDIN CSL_CITATION {"citationItems":[{"id":"ITEM-1","itemData":{"author":[{"dropping-particle":"","family":"Wu","given":"Yi-Hwa","non-dropping-particle":"","parse-names":false,"suffix":""},{"dropping-particle":"","family":"Miller","given":"Harvey J","non-dropping-particle":"","parse-names":false,"suffix":""}],"container-title":"Journal of Transportation and Statistics","id":"ITEM-1","issue":"2/3","issued":{"date-parts":[["2001"]]},"page":"1-14","title":"Computational tools for measuring space-time accessibility within dynamic flow transportation networks","type":"article-journal","volume":"4"},"uris":["http://www.mendeley.com/documents/?uuid=643a9999-2f3b-430a-a590-35ed0ab8afb0"]}],"mendeley":{"formattedCitation":"(Y.-H. Wu &amp; Miller, 2001)","plainTextFormattedCitation":"(Y.-H. Wu &amp; Miller, 2001)","previouslyFormattedCitation":"(Y.-H. Wu &amp; Miller, 2001)"},"properties":{"noteIndex":0},"schema":"https://github.com/citation-style-language/schema/raw/master/csl-citation.json"}</w:instrText>
        </w:r>
        <w:r w:rsidR="00383D78" w:rsidDel="0033343F">
          <w:rPr>
            <w:rFonts w:ascii="Times New Roman" w:hAnsi="Times New Roman" w:cs="Times New Roman"/>
            <w:sz w:val="24"/>
          </w:rPr>
          <w:fldChar w:fldCharType="separate"/>
        </w:r>
        <w:r w:rsidR="00383D78" w:rsidRPr="001268E9" w:rsidDel="0033343F">
          <w:rPr>
            <w:rFonts w:ascii="Times New Roman" w:hAnsi="Times New Roman" w:cs="Times New Roman"/>
            <w:sz w:val="24"/>
          </w:rPr>
          <w:t>(Y.-H. Wu &amp; Miller, 2001)</w:t>
        </w:r>
        <w:r w:rsidR="00383D78" w:rsidDel="0033343F">
          <w:rPr>
            <w:rFonts w:ascii="Times New Roman" w:hAnsi="Times New Roman" w:cs="Times New Roman"/>
            <w:sz w:val="24"/>
          </w:rPr>
          <w:fldChar w:fldCharType="end"/>
        </w:r>
        <w:r w:rsidR="00383D78" w:rsidDel="0033343F">
          <w:rPr>
            <w:rFonts w:ascii="Times New Roman" w:hAnsi="Times New Roman" w:cs="Times New Roman"/>
            <w:sz w:val="24"/>
          </w:rPr>
          <w:t xml:space="preserve"> </w:t>
        </w:r>
      </w:moveFrom>
      <w:moveFromRangeEnd w:id="38"/>
      <w:ins w:id="40" w:author="Miller, Harvey" w:date="2021-10-11T10:42:00Z">
        <w:r w:rsidR="0033343F">
          <w:rPr>
            <w:rFonts w:ascii="Times New Roman" w:hAnsi="Times New Roman" w:cs="Times New Roman"/>
            <w:sz w:val="24"/>
          </w:rPr>
          <w:t xml:space="preserve">researchers </w:t>
        </w:r>
      </w:ins>
      <w:r w:rsidR="00383D78">
        <w:rPr>
          <w:rFonts w:ascii="Times New Roman" w:hAnsi="Times New Roman" w:cs="Times New Roman"/>
          <w:sz w:val="24"/>
        </w:rPr>
        <w:t xml:space="preserve">to develop procedures for calculating STPs within networks with </w:t>
      </w:r>
      <w:r w:rsidR="00383D78" w:rsidRPr="00674454">
        <w:rPr>
          <w:rFonts w:ascii="Times New Roman" w:hAnsi="Times New Roman" w:cs="Times New Roman"/>
          <w:sz w:val="24"/>
        </w:rPr>
        <w:t>time-varying flows and travel times</w:t>
      </w:r>
      <w:ins w:id="41" w:author="Miller, Harvey" w:date="2021-10-11T10:42:00Z">
        <w:r w:rsidR="0033343F">
          <w:rPr>
            <w:rFonts w:ascii="Times New Roman" w:hAnsi="Times New Roman" w:cs="Times New Roman"/>
            <w:sz w:val="24"/>
          </w:rPr>
          <w:t xml:space="preserve"> </w:t>
        </w:r>
        <w:moveToRangeStart w:id="42" w:author="Miller, Harvey" w:date="2021-10-11T10:42:00Z" w:name="move84841381"/>
        <w:r w:rsidR="0033343F" w:rsidRPr="0033343F">
          <w:rPr>
            <w:rFonts w:ascii="Times New Roman" w:hAnsi="Times New Roman" w:cs="Times New Roman"/>
            <w:sz w:val="24"/>
          </w:rPr>
          <w:fldChar w:fldCharType="begin" w:fldLock="1"/>
        </w:r>
        <w:r w:rsidR="0033343F" w:rsidRPr="0033343F">
          <w:rPr>
            <w:rFonts w:ascii="Times New Roman" w:hAnsi="Times New Roman" w:cs="Times New Roman"/>
            <w:sz w:val="24"/>
          </w:rPr>
          <w:instrText>ADDIN CSL_CITATION {"citationItems":[{"id":"ITEM-1","itemData":{"author":[{"dropping-particle":"","family":"Wu","given":"Yi-Hwa","non-dropping-particle":"","parse-names":false,"suffix":""},{"dropping-particle":"","family":"Miller","given":"Harvey J","non-dropping-particle":"","parse-names":false,"suffix":""}],"container-title":"Journal of Transportation and Statistics","id":"ITEM-1","issue":"2/3","issued":{"date-parts":[["2001"]]},"page":"1-14","title":"Computational tools for measuring space-time accessibility within dynamic flow transportation networks","type":"article-journal","volume":"4"},"uris":["http://www.mendeley.com/documents/?uuid=643a9999-2f3b-430a-a590-35ed0ab8afb0"]}],"mendeley":{"formattedCitation":"(Y.-H. Wu &amp; Miller, 2001)","plainTextFormattedCitation":"(Y.-H. Wu &amp; Miller, 2001)","previouslyFormattedCitation":"(Y.-H. Wu &amp; Miller, 2001)"},"properties":{"noteIndex":0},"schema":"https://github.com/citation-style-language/schema/raw/master/csl-citation.json"}</w:instrText>
        </w:r>
        <w:r w:rsidR="0033343F" w:rsidRPr="0033343F">
          <w:rPr>
            <w:rFonts w:ascii="Times New Roman" w:hAnsi="Times New Roman" w:cs="Times New Roman"/>
            <w:sz w:val="24"/>
          </w:rPr>
          <w:fldChar w:fldCharType="separate"/>
        </w:r>
        <w:r w:rsidR="0033343F" w:rsidRPr="0033343F">
          <w:rPr>
            <w:rFonts w:ascii="Times New Roman" w:hAnsi="Times New Roman" w:cs="Times New Roman"/>
            <w:sz w:val="24"/>
          </w:rPr>
          <w:t>(Y.-H. Wu &amp; Miller, 2001)</w:t>
        </w:r>
      </w:ins>
      <w:r w:rsidR="0033343F" w:rsidRPr="0033343F">
        <w:rPr>
          <w:rFonts w:ascii="Times New Roman" w:hAnsi="Times New Roman" w:cs="Times New Roman"/>
          <w:sz w:val="24"/>
        </w:rPr>
        <w:fldChar w:fldCharType="end"/>
      </w:r>
      <w:moveToRangeEnd w:id="42"/>
      <w:r w:rsidR="00383D78" w:rsidRPr="00674454">
        <w:rPr>
          <w:rFonts w:ascii="Times New Roman" w:hAnsi="Times New Roman" w:cs="Times New Roman"/>
          <w:sz w:val="24"/>
        </w:rPr>
        <w:t>.</w:t>
      </w:r>
      <w:r w:rsidR="00674454" w:rsidRPr="00674454">
        <w:rPr>
          <w:rFonts w:ascii="Times New Roman" w:hAnsi="Times New Roman" w:cs="Times New Roman"/>
          <w:sz w:val="24"/>
        </w:rPr>
        <w:t xml:space="preserve"> </w:t>
      </w:r>
      <w:r w:rsidR="008472AB" w:rsidRPr="00674454">
        <w:rPr>
          <w:rFonts w:ascii="Times New Roman" w:hAnsi="Times New Roman" w:cs="Times New Roman"/>
          <w:sz w:val="24"/>
        </w:rPr>
        <w:t xml:space="preserve">Improvements in location-aware technologies </w:t>
      </w:r>
      <w:r w:rsidR="005368B6" w:rsidRPr="00674454">
        <w:rPr>
          <w:rFonts w:ascii="Times New Roman" w:hAnsi="Times New Roman" w:cs="Times New Roman"/>
          <w:sz w:val="24"/>
        </w:rPr>
        <w:t>such as the global positioning system (GPS)</w:t>
      </w:r>
      <w:r w:rsidR="00737B8D" w:rsidRPr="00674454">
        <w:rPr>
          <w:rFonts w:ascii="Times New Roman" w:hAnsi="Times New Roman" w:cs="Times New Roman"/>
          <w:sz w:val="24"/>
        </w:rPr>
        <w:t xml:space="preserve">, automated vehicle location (AVL) devices </w:t>
      </w:r>
      <w:r w:rsidR="005368B6" w:rsidRPr="00674454">
        <w:rPr>
          <w:rFonts w:ascii="Times New Roman" w:hAnsi="Times New Roman" w:cs="Times New Roman"/>
          <w:sz w:val="24"/>
        </w:rPr>
        <w:t xml:space="preserve">mobile telephony has also allowed greater refinement and wider application of the </w:t>
      </w:r>
      <w:r w:rsidR="00C36622" w:rsidRPr="00674454">
        <w:rPr>
          <w:rFonts w:ascii="Times New Roman" w:hAnsi="Times New Roman" w:cs="Times New Roman"/>
          <w:sz w:val="24"/>
        </w:rPr>
        <w:t xml:space="preserve">STP </w:t>
      </w:r>
      <w:r w:rsidR="00B17D54" w:rsidRPr="00674454">
        <w:rPr>
          <w:rFonts w:ascii="Times New Roman" w:hAnsi="Times New Roman" w:cs="Times New Roman"/>
          <w:sz w:val="24"/>
        </w:rPr>
        <w:fldChar w:fldCharType="begin" w:fldLock="1"/>
      </w:r>
      <w:r w:rsidR="002F1564" w:rsidRPr="00674454">
        <w:rPr>
          <w:rFonts w:ascii="Times New Roman" w:hAnsi="Times New Roman" w:cs="Times New Roman"/>
          <w:sz w:val="24"/>
        </w:rPr>
        <w:instrText>ADDIN CSL_CITATION {"citationItems":[{"id":"ITEM-1","itemData":{"ISSN":"0968-090X","author":[{"dropping-particle":"","family":"Tang","given":"Jinjin","non-dropping-particle":"","parse-names":false,"suffix":""},{"dropping-particle":"","family":"Song","given":"Ying","non-dropping-particle":"","parse-names":false,"suffix":""},{"dropping-particle":"","family":"Miller","given":"Harvey J","non-dropping-particle":"","parse-names":false,"suffix":""},{"dropping-particle":"","family":"Zhou","given":"Xuesong","non-dropping-particle":"","parse-names":false,"suffix":""}],"container-title":"Transportation Research Part C: Emerging Technologies","id":"ITEM-1","issued":{"date-parts":[["2016"]]},"page":"176-194","publisher":"Elsevier","title":"Estimating the most likely space–time paths, dwell times and path uncertainties from vehicle trajectory data: A time geographic method","type":"article-journal","volume":"66"},"uris":["http://www.mendeley.com/documents/?uuid=c0ea8b2f-b355-46ed-a38c-9455dea2dfd1"]},{"id":"ITEM-2","itemData":{"author":[{"dropping-particle":"","family":"Kwan","given":"Mei-Po","non-dropping-particle":"","parse-names":false,"suffix":""}],"id":"ITEM-2","issued":{"date-parts":[["2000"]]},"title":"Evaluating gender differences in individual accessibility: A study using trip data collected by the global positioning system","type":"report"},"uris":["http://www.mendeley.com/documents/?uuid=9e4d25d8-4768-4d20-893a-87dc6d1c0d9a"]}],"mendeley":{"formattedCitation":"(M.-P. Kwan, 2000; Tang, Song, Miller, &amp; Zhou, 2016)","plainTextFormattedCitation":"(M.-P. Kwan, 2000; Tang, Song, Miller, &amp; Zhou, 2016)","previouslyFormattedCitation":"(M.-P. Kwan, 2000; Tang, Song, Miller, &amp; Zhou, 2016)"},"properties":{"noteIndex":0},"schema":"https://github.com/citation-style-language/schema/raw/master/csl-citation.json"}</w:instrText>
      </w:r>
      <w:r w:rsidR="00B17D54" w:rsidRPr="00674454">
        <w:rPr>
          <w:rFonts w:ascii="Times New Roman" w:hAnsi="Times New Roman" w:cs="Times New Roman"/>
          <w:sz w:val="24"/>
        </w:rPr>
        <w:fldChar w:fldCharType="separate"/>
      </w:r>
      <w:r w:rsidR="001268E9" w:rsidRPr="00674454">
        <w:rPr>
          <w:rFonts w:ascii="Times New Roman" w:hAnsi="Times New Roman" w:cs="Times New Roman"/>
          <w:sz w:val="24"/>
        </w:rPr>
        <w:t>(M.-P. Kwan, 2000; Tang, Song, Miller, &amp; Zhou, 2016)</w:t>
      </w:r>
      <w:r w:rsidR="00B17D54" w:rsidRPr="00674454">
        <w:rPr>
          <w:rFonts w:ascii="Times New Roman" w:hAnsi="Times New Roman" w:cs="Times New Roman"/>
          <w:sz w:val="24"/>
        </w:rPr>
        <w:fldChar w:fldCharType="end"/>
      </w:r>
      <w:r w:rsidR="00383D78" w:rsidRPr="00674454">
        <w:rPr>
          <w:rFonts w:ascii="Times New Roman" w:hAnsi="Times New Roman" w:cs="Times New Roman"/>
          <w:sz w:val="24"/>
        </w:rPr>
        <w:t>.</w:t>
      </w:r>
      <w:r w:rsidR="00383D78">
        <w:rPr>
          <w:rFonts w:ascii="Times New Roman" w:hAnsi="Times New Roman" w:cs="Times New Roman"/>
          <w:sz w:val="24"/>
        </w:rPr>
        <w:t xml:space="preserve"> </w:t>
      </w:r>
    </w:p>
    <w:p w14:paraId="38E8CDA1" w14:textId="77777777" w:rsidR="0068197C" w:rsidRPr="0068197C" w:rsidRDefault="0068197C" w:rsidP="00674454">
      <w:pPr>
        <w:spacing w:line="480" w:lineRule="auto"/>
        <w:jc w:val="both"/>
        <w:rPr>
          <w:rFonts w:ascii="Times New Roman" w:hAnsi="Times New Roman" w:cs="Times New Roman"/>
          <w:sz w:val="24"/>
        </w:rPr>
      </w:pPr>
    </w:p>
    <w:p w14:paraId="69B1AA27" w14:textId="743C4316" w:rsidR="004B3901" w:rsidRPr="00E4197A" w:rsidRDefault="0046336E" w:rsidP="00674454">
      <w:pPr>
        <w:pStyle w:val="ListParagraph"/>
        <w:numPr>
          <w:ilvl w:val="1"/>
          <w:numId w:val="1"/>
        </w:numPr>
        <w:spacing w:line="480" w:lineRule="auto"/>
        <w:jc w:val="both"/>
        <w:rPr>
          <w:rFonts w:ascii="Times New Roman" w:hAnsi="Times New Roman" w:cs="Times New Roman"/>
          <w:sz w:val="24"/>
        </w:rPr>
      </w:pPr>
      <w:r w:rsidRPr="00E4197A">
        <w:rPr>
          <w:rFonts w:ascii="Times New Roman" w:hAnsi="Times New Roman" w:cs="Times New Roman"/>
          <w:sz w:val="24"/>
        </w:rPr>
        <w:t xml:space="preserve">The evolution of </w:t>
      </w:r>
      <w:r w:rsidR="00BB564F">
        <w:rPr>
          <w:rFonts w:ascii="Times New Roman" w:hAnsi="Times New Roman" w:cs="Times New Roman"/>
          <w:sz w:val="24"/>
        </w:rPr>
        <w:t>t</w:t>
      </w:r>
      <w:r w:rsidR="004B3901" w:rsidRPr="00E4197A">
        <w:rPr>
          <w:rFonts w:ascii="Times New Roman" w:hAnsi="Times New Roman" w:cs="Times New Roman"/>
          <w:sz w:val="24"/>
        </w:rPr>
        <w:t>ransit accessibility</w:t>
      </w:r>
      <w:r w:rsidRPr="00E4197A">
        <w:rPr>
          <w:rFonts w:ascii="Times New Roman" w:hAnsi="Times New Roman" w:cs="Times New Roman"/>
          <w:sz w:val="24"/>
        </w:rPr>
        <w:t xml:space="preserve"> measurement</w:t>
      </w:r>
    </w:p>
    <w:p w14:paraId="5E18AB5F" w14:textId="6CF2867E" w:rsidR="00A45896" w:rsidRDefault="00907B0F" w:rsidP="00674454">
      <w:pPr>
        <w:spacing w:line="480" w:lineRule="auto"/>
        <w:jc w:val="both"/>
        <w:rPr>
          <w:rFonts w:ascii="Times New Roman" w:hAnsi="Times New Roman" w:cs="Times New Roman"/>
          <w:sz w:val="24"/>
        </w:rPr>
      </w:pPr>
      <w:r>
        <w:rPr>
          <w:rFonts w:ascii="Times New Roman" w:hAnsi="Times New Roman" w:cs="Times New Roman"/>
          <w:sz w:val="24"/>
        </w:rPr>
        <w:fldChar w:fldCharType="begin" w:fldLock="1"/>
      </w:r>
      <w:r w:rsidR="00C27707">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2020)","manualFormatting":"Malekzadeh &amp; Chung (2020)","plainTextFormattedCitation":"(Malekzadeh &amp; Chung, 2020)","previouslyFormattedCitation":"(Malekzadeh &amp; Chung, 2020)"},"properties":{"noteIndex":0},"schema":"https://github.com/citation-style-language/schema/raw/master/csl-citation.json"}</w:instrText>
      </w:r>
      <w:r>
        <w:rPr>
          <w:rFonts w:ascii="Times New Roman" w:hAnsi="Times New Roman" w:cs="Times New Roman"/>
          <w:sz w:val="24"/>
        </w:rPr>
        <w:fldChar w:fldCharType="separate"/>
      </w:r>
      <w:r w:rsidRPr="00907B0F">
        <w:rPr>
          <w:rFonts w:ascii="Times New Roman" w:hAnsi="Times New Roman" w:cs="Times New Roman"/>
          <w:noProof/>
          <w:sz w:val="24"/>
        </w:rPr>
        <w:t xml:space="preserve">Malekzadeh &amp; Chung </w:t>
      </w:r>
      <w:r>
        <w:rPr>
          <w:rFonts w:ascii="Times New Roman" w:hAnsi="Times New Roman" w:cs="Times New Roman"/>
          <w:noProof/>
          <w:sz w:val="24"/>
        </w:rPr>
        <w:t>(</w:t>
      </w:r>
      <w:r w:rsidRPr="00907B0F">
        <w:rPr>
          <w:rFonts w:ascii="Times New Roman" w:hAnsi="Times New Roman" w:cs="Times New Roman"/>
          <w:noProof/>
          <w:sz w:val="24"/>
        </w:rPr>
        <w:t>2020)</w:t>
      </w:r>
      <w:r>
        <w:rPr>
          <w:rFonts w:ascii="Times New Roman" w:hAnsi="Times New Roman" w:cs="Times New Roman"/>
          <w:sz w:val="24"/>
        </w:rPr>
        <w:fldChar w:fldCharType="end"/>
      </w:r>
      <w:r>
        <w:rPr>
          <w:rFonts w:ascii="Times New Roman" w:hAnsi="Times New Roman" w:cs="Times New Roman"/>
          <w:sz w:val="24"/>
        </w:rPr>
        <w:t xml:space="preserve"> conclude there are two major trends for transit accessibility studies: </w:t>
      </w:r>
      <w:r w:rsidR="00DF6891">
        <w:rPr>
          <w:rFonts w:ascii="Times New Roman" w:hAnsi="Times New Roman" w:cs="Times New Roman"/>
          <w:sz w:val="24"/>
        </w:rPr>
        <w:t>i</w:t>
      </w:r>
      <w:r>
        <w:rPr>
          <w:rFonts w:ascii="Times New Roman" w:hAnsi="Times New Roman" w:cs="Times New Roman"/>
          <w:sz w:val="24"/>
        </w:rPr>
        <w:t xml:space="preserve">) capturing travelers’ behavior and their stochasticity; </w:t>
      </w:r>
      <w:r w:rsidR="00DF6891">
        <w:rPr>
          <w:rFonts w:ascii="Times New Roman" w:hAnsi="Times New Roman" w:cs="Times New Roman"/>
          <w:sz w:val="24"/>
        </w:rPr>
        <w:t>ii</w:t>
      </w:r>
      <w:r>
        <w:rPr>
          <w:rFonts w:ascii="Times New Roman" w:hAnsi="Times New Roman" w:cs="Times New Roman"/>
          <w:sz w:val="24"/>
        </w:rPr>
        <w:t>) developing more disaggregated transit accessibility measurements.</w:t>
      </w:r>
      <w:r w:rsidR="001406C1">
        <w:rPr>
          <w:rFonts w:ascii="Times New Roman" w:hAnsi="Times New Roman" w:cs="Times New Roman"/>
          <w:sz w:val="24"/>
        </w:rPr>
        <w:t xml:space="preserve"> </w:t>
      </w:r>
      <w:r w:rsidR="006F6EB7">
        <w:rPr>
          <w:rFonts w:ascii="Times New Roman" w:hAnsi="Times New Roman" w:cs="Times New Roman"/>
          <w:sz w:val="24"/>
        </w:rPr>
        <w:t xml:space="preserve">Both trends exemplify </w:t>
      </w:r>
      <w:r w:rsidR="00E45069">
        <w:rPr>
          <w:rFonts w:ascii="Times New Roman" w:hAnsi="Times New Roman" w:cs="Times New Roman"/>
          <w:sz w:val="24"/>
        </w:rPr>
        <w:t>how larger, more detailed, and more accessible datasets impact the formulation of transit accessibility models.</w:t>
      </w:r>
    </w:p>
    <w:p w14:paraId="5AD6F66A" w14:textId="48215855" w:rsidR="00E74255" w:rsidRDefault="00E45069" w:rsidP="003F1C86">
      <w:pPr>
        <w:spacing w:line="480" w:lineRule="auto"/>
        <w:jc w:val="both"/>
        <w:rPr>
          <w:rFonts w:ascii="Times New Roman" w:hAnsi="Times New Roman" w:cs="Times New Roman"/>
          <w:sz w:val="24"/>
        </w:rPr>
        <w:pPrChange w:id="43" w:author="Miller, Harvey" w:date="2021-10-11T10:48:00Z">
          <w:pPr>
            <w:spacing w:line="480" w:lineRule="auto"/>
            <w:jc w:val="both"/>
          </w:pPr>
        </w:pPrChange>
      </w:pPr>
      <w:r>
        <w:rPr>
          <w:rFonts w:ascii="Times New Roman" w:hAnsi="Times New Roman" w:cs="Times New Roman"/>
          <w:sz w:val="24"/>
        </w:rPr>
        <w:tab/>
      </w:r>
      <w:r w:rsidR="005911F7">
        <w:rPr>
          <w:rFonts w:ascii="Times New Roman" w:hAnsi="Times New Roman" w:cs="Times New Roman"/>
          <w:sz w:val="24"/>
        </w:rPr>
        <w:t>Due to its multimodal and nonlinear nature, early transit accessibility models usually adopt simple assumption</w:t>
      </w:r>
      <w:ins w:id="44" w:author="Miller, Harvey" w:date="2021-10-11T10:47:00Z">
        <w:r w:rsidR="00AA577F">
          <w:rPr>
            <w:rFonts w:ascii="Times New Roman" w:hAnsi="Times New Roman" w:cs="Times New Roman"/>
            <w:sz w:val="24"/>
          </w:rPr>
          <w:t>s</w:t>
        </w:r>
      </w:ins>
      <w:r w:rsidR="005911F7">
        <w:rPr>
          <w:rFonts w:ascii="Times New Roman" w:hAnsi="Times New Roman" w:cs="Times New Roman"/>
          <w:sz w:val="24"/>
        </w:rPr>
        <w:t xml:space="preserve"> based on travel time estimations, which significantly reduces their computation</w:t>
      </w:r>
      <w:r w:rsidR="00EC768A">
        <w:rPr>
          <w:rFonts w:ascii="Times New Roman" w:hAnsi="Times New Roman" w:cs="Times New Roman"/>
          <w:sz w:val="24"/>
        </w:rPr>
        <w:t>al</w:t>
      </w:r>
      <w:r w:rsidR="005911F7">
        <w:rPr>
          <w:rFonts w:ascii="Times New Roman" w:hAnsi="Times New Roman" w:cs="Times New Roman"/>
          <w:sz w:val="24"/>
        </w:rPr>
        <w:t xml:space="preserve"> </w:t>
      </w:r>
      <w:r w:rsidR="00EC768A">
        <w:rPr>
          <w:rFonts w:ascii="Times New Roman" w:hAnsi="Times New Roman" w:cs="Times New Roman"/>
          <w:sz w:val="24"/>
        </w:rPr>
        <w:t>burden</w:t>
      </w:r>
      <w:r w:rsidR="005911F7">
        <w:rPr>
          <w:rFonts w:ascii="Times New Roman" w:hAnsi="Times New Roman" w:cs="Times New Roman"/>
          <w:sz w:val="24"/>
        </w:rPr>
        <w:t xml:space="preserve"> </w:t>
      </w:r>
      <w:r w:rsidR="005911F7">
        <w:rPr>
          <w:rFonts w:ascii="Times New Roman" w:hAnsi="Times New Roman" w:cs="Times New Roman"/>
          <w:sz w:val="24"/>
        </w:rPr>
        <w:fldChar w:fldCharType="begin" w:fldLock="1"/>
      </w:r>
      <w:r w:rsidR="00907B0F">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2020)","plainTextFormattedCitation":"(Malekzadeh &amp; Chung, 2020)","previouslyFormattedCitation":"(Malekzadeh &amp; Chung, 2020)"},"properties":{"noteIndex":0},"schema":"https://github.com/citation-style-language/schema/raw/master/csl-citation.json"}</w:instrText>
      </w:r>
      <w:r w:rsidR="005911F7">
        <w:rPr>
          <w:rFonts w:ascii="Times New Roman" w:hAnsi="Times New Roman" w:cs="Times New Roman"/>
          <w:sz w:val="24"/>
        </w:rPr>
        <w:fldChar w:fldCharType="separate"/>
      </w:r>
      <w:r w:rsidR="005911F7" w:rsidRPr="005911F7">
        <w:rPr>
          <w:rFonts w:ascii="Times New Roman" w:hAnsi="Times New Roman" w:cs="Times New Roman"/>
          <w:noProof/>
          <w:sz w:val="24"/>
        </w:rPr>
        <w:t>(Malekzadeh &amp; Chung, 2020)</w:t>
      </w:r>
      <w:r w:rsidR="005911F7">
        <w:rPr>
          <w:rFonts w:ascii="Times New Roman" w:hAnsi="Times New Roman" w:cs="Times New Roman"/>
          <w:sz w:val="24"/>
        </w:rPr>
        <w:fldChar w:fldCharType="end"/>
      </w:r>
      <w:r w:rsidR="005911F7">
        <w:rPr>
          <w:rFonts w:ascii="Times New Roman" w:hAnsi="Times New Roman" w:cs="Times New Roman"/>
          <w:sz w:val="24"/>
        </w:rPr>
        <w:t xml:space="preserve">. </w:t>
      </w:r>
      <w:r w:rsidR="00CF057B">
        <w:rPr>
          <w:rFonts w:ascii="Times New Roman" w:hAnsi="Times New Roman" w:cs="Times New Roman"/>
          <w:sz w:val="24"/>
        </w:rPr>
        <w:t xml:space="preserve">For example, </w:t>
      </w:r>
      <w:r w:rsidR="0072263F">
        <w:rPr>
          <w:rFonts w:ascii="Times New Roman" w:hAnsi="Times New Roman" w:cs="Times New Roman"/>
          <w:sz w:val="24"/>
        </w:rPr>
        <w:t xml:space="preserve">some </w:t>
      </w:r>
      <w:r w:rsidR="00C27707">
        <w:rPr>
          <w:rFonts w:ascii="Times New Roman" w:hAnsi="Times New Roman" w:cs="Times New Roman"/>
          <w:sz w:val="24"/>
        </w:rPr>
        <w:t xml:space="preserve">early </w:t>
      </w:r>
      <w:r w:rsidR="00EC768A">
        <w:rPr>
          <w:rFonts w:ascii="Times New Roman" w:hAnsi="Times New Roman" w:cs="Times New Roman"/>
          <w:sz w:val="24"/>
        </w:rPr>
        <w:t xml:space="preserve">transit </w:t>
      </w:r>
      <w:r w:rsidR="00CF057B">
        <w:rPr>
          <w:rFonts w:ascii="Times New Roman" w:hAnsi="Times New Roman" w:cs="Times New Roman"/>
          <w:sz w:val="24"/>
        </w:rPr>
        <w:t xml:space="preserve">accessibility models consider the proximity to transit stops </w:t>
      </w:r>
      <w:r w:rsidR="00340D9B">
        <w:rPr>
          <w:rFonts w:ascii="Times New Roman" w:hAnsi="Times New Roman" w:cs="Times New Roman"/>
          <w:sz w:val="24"/>
        </w:rPr>
        <w:t>by</w:t>
      </w:r>
      <w:r w:rsidR="008D042C">
        <w:rPr>
          <w:rFonts w:ascii="Times New Roman" w:hAnsi="Times New Roman" w:cs="Times New Roman"/>
          <w:sz w:val="24"/>
        </w:rPr>
        <w:t xml:space="preserve"> only</w:t>
      </w:r>
      <w:r w:rsidR="00340D9B">
        <w:rPr>
          <w:rFonts w:ascii="Times New Roman" w:hAnsi="Times New Roman" w:cs="Times New Roman"/>
          <w:sz w:val="24"/>
        </w:rPr>
        <w:t xml:space="preserve"> walking </w:t>
      </w:r>
      <w:r w:rsidR="0012561C">
        <w:rPr>
          <w:rFonts w:ascii="Times New Roman" w:hAnsi="Times New Roman" w:cs="Times New Roman"/>
          <w:sz w:val="24"/>
        </w:rPr>
        <w:t xml:space="preserve">as the accessibility to a transit system </w:t>
      </w:r>
      <w:r w:rsidR="00C27707">
        <w:rPr>
          <w:rFonts w:ascii="Times New Roman" w:hAnsi="Times New Roman" w:cs="Times New Roman"/>
          <w:sz w:val="24"/>
        </w:rPr>
        <w:fldChar w:fldCharType="begin" w:fldLock="1"/>
      </w:r>
      <w:r w:rsidR="00640505">
        <w:rPr>
          <w:rFonts w:ascii="Times New Roman" w:hAnsi="Times New Roman" w:cs="Times New Roman"/>
          <w:sz w:val="24"/>
        </w:rPr>
        <w:instrText>ADDIN CSL_CITATION {"citationItems":[{"id":"ITEM-1","itemData":{"ISSN":"0361-1981","author":[{"dropping-particle":"","family":"Hsiao","given":"Shirley","non-dropping-particle":"","parse-names":false,"suffix":""},{"dropping-particle":"","family":"Lu","given":"Jian","non-dropping-particle":"","parse-names":false,"suffix":""},{"dropping-particle":"","family":"Sterling","given":"James","non-dropping-particle":"","parse-names":false,"suffix":""},{"dropping-particle":"","family":"Weatherford","given":"Matthew","non-dropping-particle":"","parse-names":false,"suffix":""}],"container-title":"Transportation Research Record","id":"ITEM-1","issue":"1","issued":{"date-parts":[["1997"]]},"page":"50-59","publisher":"SAGE Publications Sage CA: Los Angeles, CA","title":"Use of geographic information system for analysis of transit pedestrian access","type":"article-journal","volume":"1604"},"uris":["http://www.mendeley.com/documents/?uuid=b5c97aa2-ed3b-497c-ae8c-fb270273199b"]},{"id":"ITEM-2","itemData":{"ISSN":"0361-1981","author":[{"dropping-particle":"","family":"Zhao","given":"Fang","non-dropping-particle":"","parse-names":false,"suffix":""},{"dropping-particle":"","family":"Chow","given":"Lee-Fang","non-dropping-particle":"","parse-names":false,"suffix":""},{"dropping-particle":"","family":"Li","given":"Min-Tang","non-dropping-particle":"","parse-names":false,"suffix":""},{"dropping-particle":"","family":"Ubaka","given":"Ike","non-dropping-particle":"","parse-names":false,"suffix":""},{"dropping-particle":"","family":"Gan","given":"Albert","non-dropping-particle":"","parse-names":false,"suffix":""}],"container-title":"Transportation Research Record","id":"ITEM-2","issue":"1","issued":{"date-parts":[["2003"]]},"page":"34-41","publisher":"SAGE Publications Sage CA: Los Angeles, CA","title":"Forecasting transit walk accessibility: Regression model alternative to buffer method","type":"article-journal","volume":"1835"},"uris":["http://www.mendeley.com/documents/?uuid=009ec77f-45e0-4624-8267-b5696b245f66"]}],"mendeley":{"formattedCitation":"(Hsiao, Lu, Sterling, &amp; Weatherford, 1997; Zhao, Chow, Li, Ubaka, &amp; Gan, 2003)","plainTextFormattedCitation":"(Hsiao, Lu, Sterling, &amp; Weatherford, 1997; Zhao, Chow, Li, Ubaka, &amp; Gan, 2003)","previouslyFormattedCitation":"(Hsiao, Lu, Sterling, &amp; Weatherford, 1997; Zhao, Chow, Li, Ubaka, &amp; Gan, 2003)"},"properties":{"noteIndex":0},"schema":"https://github.com/citation-style-language/schema/raw/master/csl-citation.json"}</w:instrText>
      </w:r>
      <w:r w:rsidR="00C27707">
        <w:rPr>
          <w:rFonts w:ascii="Times New Roman" w:hAnsi="Times New Roman" w:cs="Times New Roman"/>
          <w:sz w:val="24"/>
        </w:rPr>
        <w:fldChar w:fldCharType="separate"/>
      </w:r>
      <w:r w:rsidR="00C27707" w:rsidRPr="00C27707">
        <w:rPr>
          <w:rFonts w:ascii="Times New Roman" w:hAnsi="Times New Roman" w:cs="Times New Roman"/>
          <w:noProof/>
          <w:sz w:val="24"/>
        </w:rPr>
        <w:t>(Hsiao, Lu, Sterling, &amp; Weatherford, 1997; Zhao, Chow, Li, Ubaka, &amp; Gan, 2003)</w:t>
      </w:r>
      <w:r w:rsidR="00C27707">
        <w:rPr>
          <w:rFonts w:ascii="Times New Roman" w:hAnsi="Times New Roman" w:cs="Times New Roman"/>
          <w:sz w:val="24"/>
        </w:rPr>
        <w:fldChar w:fldCharType="end"/>
      </w:r>
      <w:r w:rsidR="00C27707">
        <w:rPr>
          <w:rFonts w:ascii="Times New Roman" w:hAnsi="Times New Roman" w:cs="Times New Roman"/>
          <w:sz w:val="24"/>
        </w:rPr>
        <w:t xml:space="preserve">, </w:t>
      </w:r>
      <w:commentRangeStart w:id="45"/>
      <w:commentRangeStart w:id="46"/>
      <w:r w:rsidR="00C27707">
        <w:rPr>
          <w:rFonts w:ascii="Times New Roman" w:hAnsi="Times New Roman" w:cs="Times New Roman"/>
          <w:sz w:val="24"/>
        </w:rPr>
        <w:t>which is a major simplification</w:t>
      </w:r>
      <w:commentRangeEnd w:id="45"/>
      <w:r w:rsidR="00591A16">
        <w:rPr>
          <w:rStyle w:val="CommentReference"/>
        </w:rPr>
        <w:commentReference w:id="45"/>
      </w:r>
      <w:commentRangeEnd w:id="46"/>
      <w:r w:rsidR="0043055A">
        <w:rPr>
          <w:rStyle w:val="CommentReference"/>
        </w:rPr>
        <w:commentReference w:id="46"/>
      </w:r>
      <w:r w:rsidR="00075720">
        <w:rPr>
          <w:rFonts w:ascii="Times New Roman" w:hAnsi="Times New Roman" w:cs="Times New Roman"/>
          <w:sz w:val="24"/>
        </w:rPr>
        <w:t xml:space="preserve"> since they ignore the travel time in the</w:t>
      </w:r>
      <w:r w:rsidR="0057013D">
        <w:rPr>
          <w:rFonts w:ascii="Times New Roman" w:hAnsi="Times New Roman" w:cs="Times New Roman"/>
          <w:sz w:val="24"/>
        </w:rPr>
        <w:t xml:space="preserve"> transit</w:t>
      </w:r>
      <w:r w:rsidR="00075720">
        <w:rPr>
          <w:rFonts w:ascii="Times New Roman" w:hAnsi="Times New Roman" w:cs="Times New Roman"/>
          <w:sz w:val="24"/>
        </w:rPr>
        <w:t xml:space="preserve"> system</w:t>
      </w:r>
      <w:r w:rsidR="007B2A1D">
        <w:rPr>
          <w:rFonts w:ascii="Times New Roman" w:hAnsi="Times New Roman" w:cs="Times New Roman"/>
          <w:sz w:val="24"/>
        </w:rPr>
        <w:t>.</w:t>
      </w:r>
      <w:r w:rsidR="003F2CD3" w:rsidRPr="003F2CD3">
        <w:rPr>
          <w:rFonts w:ascii="Times New Roman" w:hAnsi="Times New Roman" w:cs="Times New Roman"/>
          <w:sz w:val="24"/>
        </w:rPr>
        <w:t xml:space="preserve"> </w:t>
      </w:r>
      <w:r w:rsidR="00C431E6">
        <w:rPr>
          <w:rFonts w:ascii="Times New Roman" w:hAnsi="Times New Roman" w:cs="Times New Roman"/>
          <w:sz w:val="24"/>
        </w:rPr>
        <w:t xml:space="preserve">As transit-related datasets become more detailed and accessible, models can better capture the travelers’ behavior and their stochasticity, </w:t>
      </w:r>
      <w:commentRangeStart w:id="47"/>
      <w:commentRangeStart w:id="48"/>
      <w:r w:rsidR="00C431E6">
        <w:rPr>
          <w:rFonts w:ascii="Times New Roman" w:hAnsi="Times New Roman" w:cs="Times New Roman"/>
          <w:sz w:val="24"/>
        </w:rPr>
        <w:t xml:space="preserve">such as system-facilitated models – i.e., measuring users’ ability to reach other opportunities in the transit network </w:t>
      </w:r>
      <w:r w:rsidR="00C431E6">
        <w:rPr>
          <w:rFonts w:ascii="Times New Roman" w:hAnsi="Times New Roman" w:cs="Times New Roman"/>
          <w:sz w:val="24"/>
        </w:rPr>
        <w:fldChar w:fldCharType="begin" w:fldLock="1"/>
      </w:r>
      <w:r w:rsidR="003175D3">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C431E6">
        <w:rPr>
          <w:rFonts w:ascii="Times New Roman" w:hAnsi="Times New Roman" w:cs="Times New Roman"/>
          <w:sz w:val="24"/>
        </w:rPr>
        <w:fldChar w:fldCharType="separate"/>
      </w:r>
      <w:r w:rsidR="00C431E6" w:rsidRPr="00640505">
        <w:rPr>
          <w:rFonts w:ascii="Times New Roman" w:hAnsi="Times New Roman" w:cs="Times New Roman"/>
          <w:noProof/>
          <w:sz w:val="24"/>
        </w:rPr>
        <w:t>(Tribby &amp; Zandbergen, 2012)</w:t>
      </w:r>
      <w:r w:rsidR="00C431E6">
        <w:rPr>
          <w:rFonts w:ascii="Times New Roman" w:hAnsi="Times New Roman" w:cs="Times New Roman"/>
          <w:sz w:val="24"/>
        </w:rPr>
        <w:fldChar w:fldCharType="end"/>
      </w:r>
      <w:r w:rsidR="00C431E6">
        <w:rPr>
          <w:rFonts w:ascii="Times New Roman" w:hAnsi="Times New Roman" w:cs="Times New Roman"/>
          <w:sz w:val="24"/>
        </w:rPr>
        <w:t xml:space="preserve"> and integral accessibility models – i.e., </w:t>
      </w:r>
      <w:r w:rsidR="00C431E6" w:rsidRPr="00C431E6">
        <w:rPr>
          <w:rFonts w:ascii="Times New Roman" w:hAnsi="Times New Roman" w:cs="Times New Roman"/>
          <w:sz w:val="24"/>
        </w:rPr>
        <w:t>measuring overall access to a</w:t>
      </w:r>
      <w:r w:rsidR="00C431E6">
        <w:rPr>
          <w:rFonts w:ascii="Times New Roman" w:hAnsi="Times New Roman" w:cs="Times New Roman"/>
          <w:sz w:val="24"/>
        </w:rPr>
        <w:t xml:space="preserve"> </w:t>
      </w:r>
      <w:r w:rsidR="00C431E6" w:rsidRPr="00C431E6">
        <w:rPr>
          <w:rFonts w:ascii="Times New Roman" w:hAnsi="Times New Roman" w:cs="Times New Roman"/>
          <w:sz w:val="24"/>
        </w:rPr>
        <w:t>number of possible destination</w:t>
      </w:r>
      <w:r w:rsidR="00C431E6">
        <w:rPr>
          <w:rFonts w:ascii="Times New Roman" w:hAnsi="Times New Roman" w:cs="Times New Roman"/>
          <w:sz w:val="24"/>
        </w:rPr>
        <w:t xml:space="preserve"> </w:t>
      </w:r>
      <w:r w:rsidR="00C431E6">
        <w:rPr>
          <w:rFonts w:ascii="Times New Roman" w:hAnsi="Times New Roman" w:cs="Times New Roman"/>
          <w:sz w:val="24"/>
        </w:rPr>
        <w:fldChar w:fldCharType="begin" w:fldLock="1"/>
      </w:r>
      <w:r w:rsidR="00C431E6">
        <w:rPr>
          <w:rFonts w:ascii="Times New Roman" w:hAnsi="Times New Roman" w:cs="Times New Roman"/>
          <w:sz w:val="24"/>
        </w:rPr>
        <w:instrText>ADDIN CSL_CITATION {"citationItems":[{"id":"ITEM-1","itemData":{"ISSN":"0965-8564","author":[{"dropping-particle":"","family":"Farber","given":"Steven","non-dropping-particle":"","parse-names":false,"suffix":""},{"dropping-particle":"","family":"Bartholomew","given":"Keith","non-dropping-particle":"","parse-names":false,"suffix":""},{"dropping-particle":"","family":"Li","given":"Xiao","non-dropping-particle":"","parse-names":false,"suffix":""},{"dropping-particle":"","family":"Páez","given":"Antonio","non-dropping-particle":"","parse-names":false,"suffix":""},{"dropping-particle":"","family":"Habib","given":"Khandker M Nurul","non-dropping-particle":"","parse-names":false,"suffix":""}],"container-title":"Transportation Research Part A: Policy and Practice","id":"ITEM-1","issued":{"date-parts":[["2014"]]},"page":"291-303","publisher":"Elsevier","title":"Assessing social equity in distance based transit fares using a model of travel behavior","type":"article-journal","volume":"67"},"uris":["http://www.mendeley.com/documents/?uuid=776863e3-9fde-41b1-b972-53c10e592811"]},{"id":"ITEM-2","itemData":{"ISSN":"0965-8564","author":[{"dropping-particle":"","family":"Owen","given":"Andrew","non-dropping-particle":"","parse-names":false,"suffix":""},{"dropping-particle":"","family":"Levinson","given":"David M","non-dropping-particle":"","parse-names":false,"suffix":""}],"container-title":"Transportation research part A: policy and practice","id":"ITEM-2","issued":{"date-parts":[["2015"]]},"page":"110-122","publisher":"Elsevier","title":"Modeling the commute mode share of transit using continuous accessibility to jobs","type":"article-journal","volume":"74"},"uris":["http://www.mendeley.com/documents/?uuid=f06b73c2-e116-4f7d-93e8-54a9dd78bf21"]}],"mendeley":{"formattedCitation":"(Farber, Bartholomew, Li, Páez, &amp; Habib, 2014; Owen &amp; Levinson, 2015)","plainTextFormattedCitation":"(Farber, Bartholomew, Li, Páez, &amp; Habib, 2014; Owen &amp; Levinson, 2015)","previouslyFormattedCitation":"(Farber, Bartholomew, Li, Páez, &amp; Habib, 2014; Owen &amp; Levinson, 2015)"},"properties":{"noteIndex":0},"schema":"https://github.com/citation-style-language/schema/raw/master/csl-citation.json"}</w:instrText>
      </w:r>
      <w:r w:rsidR="00C431E6">
        <w:rPr>
          <w:rFonts w:ascii="Times New Roman" w:hAnsi="Times New Roman" w:cs="Times New Roman"/>
          <w:sz w:val="24"/>
        </w:rPr>
        <w:fldChar w:fldCharType="separate"/>
      </w:r>
      <w:r w:rsidR="00C431E6" w:rsidRPr="0089536C">
        <w:rPr>
          <w:rFonts w:ascii="Times New Roman" w:hAnsi="Times New Roman" w:cs="Times New Roman"/>
          <w:noProof/>
          <w:sz w:val="24"/>
        </w:rPr>
        <w:t>(Farber, Bartholomew, Li, Páez, &amp; Habib, 2014; Owen &amp; Levinson, 2015)</w:t>
      </w:r>
      <w:r w:rsidR="00C431E6">
        <w:rPr>
          <w:rFonts w:ascii="Times New Roman" w:hAnsi="Times New Roman" w:cs="Times New Roman"/>
          <w:sz w:val="24"/>
        </w:rPr>
        <w:fldChar w:fldCharType="end"/>
      </w:r>
      <w:r w:rsidR="00C431E6">
        <w:rPr>
          <w:rFonts w:ascii="Times New Roman" w:hAnsi="Times New Roman" w:cs="Times New Roman"/>
          <w:sz w:val="24"/>
        </w:rPr>
        <w:t>.</w:t>
      </w:r>
      <w:commentRangeEnd w:id="47"/>
      <w:r w:rsidR="00C431E6">
        <w:rPr>
          <w:rStyle w:val="CommentReference"/>
        </w:rPr>
        <w:commentReference w:id="47"/>
      </w:r>
      <w:commentRangeEnd w:id="48"/>
      <w:r w:rsidR="003175D3">
        <w:rPr>
          <w:rStyle w:val="CommentReference"/>
        </w:rPr>
        <w:commentReference w:id="48"/>
      </w:r>
      <w:r w:rsidR="00C431E6">
        <w:rPr>
          <w:rFonts w:ascii="Times New Roman" w:hAnsi="Times New Roman" w:cs="Times New Roman"/>
          <w:sz w:val="24"/>
        </w:rPr>
        <w:t xml:space="preserve"> </w:t>
      </w:r>
      <w:r w:rsidR="00710EE6" w:rsidRPr="002856DE">
        <w:rPr>
          <w:rFonts w:ascii="Times New Roman" w:hAnsi="Times New Roman" w:cs="Times New Roman"/>
          <w:sz w:val="24"/>
        </w:rPr>
        <w:t xml:space="preserve">As mentioned in the introduction of this paper, </w:t>
      </w:r>
      <w:r w:rsidR="00710EE6">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et al., 2000)","manualFormatting":"O’Sullivan, Morrison, &amp; Shearer (2000)","plainTextFormattedCitation":"(O’Sullivan et al., 2000)","previouslyFormattedCitation":"(O’Sullivan et al., 2000)"},"properties":{"noteIndex":0},"schema":"https://github.com/citation-style-language/schema/raw/master/csl-citation.json"}</w:instrText>
      </w:r>
      <w:r w:rsidR="00710EE6">
        <w:rPr>
          <w:rFonts w:ascii="Times New Roman" w:hAnsi="Times New Roman" w:cs="Times New Roman"/>
          <w:sz w:val="24"/>
        </w:rPr>
        <w:fldChar w:fldCharType="separate"/>
      </w:r>
      <w:r w:rsidR="00710EE6" w:rsidRPr="00710EE6">
        <w:rPr>
          <w:rFonts w:ascii="Times New Roman" w:hAnsi="Times New Roman" w:cs="Times New Roman"/>
          <w:noProof/>
          <w:sz w:val="24"/>
        </w:rPr>
        <w:t xml:space="preserve">O’Sullivan, Morrison, &amp; Shearer </w:t>
      </w:r>
      <w:r w:rsidR="00710EE6">
        <w:rPr>
          <w:rFonts w:ascii="Times New Roman" w:hAnsi="Times New Roman" w:cs="Times New Roman"/>
          <w:noProof/>
          <w:sz w:val="24"/>
        </w:rPr>
        <w:t>(</w:t>
      </w:r>
      <w:r w:rsidR="00710EE6" w:rsidRPr="00710EE6">
        <w:rPr>
          <w:rFonts w:ascii="Times New Roman" w:hAnsi="Times New Roman" w:cs="Times New Roman"/>
          <w:noProof/>
          <w:sz w:val="24"/>
        </w:rPr>
        <w:t>2000)</w:t>
      </w:r>
      <w:r w:rsidR="00710EE6">
        <w:rPr>
          <w:rFonts w:ascii="Times New Roman" w:hAnsi="Times New Roman" w:cs="Times New Roman"/>
          <w:sz w:val="24"/>
        </w:rPr>
        <w:fldChar w:fldCharType="end"/>
      </w:r>
      <w:r w:rsidR="00710EE6" w:rsidRPr="002856DE">
        <w:rPr>
          <w:rFonts w:ascii="Times New Roman" w:hAnsi="Times New Roman" w:cs="Times New Roman"/>
          <w:sz w:val="24"/>
        </w:rPr>
        <w:t xml:space="preserve"> pioneered the application of STPs in the analysis of public transit accessibility.</w:t>
      </w:r>
      <w:r w:rsidR="003504D6">
        <w:rPr>
          <w:rFonts w:ascii="Times New Roman" w:hAnsi="Times New Roman" w:cs="Times New Roman"/>
          <w:sz w:val="24"/>
        </w:rPr>
        <w:t xml:space="preserve"> </w:t>
      </w:r>
      <w:r w:rsidR="00710EE6" w:rsidRPr="002856DE">
        <w:rPr>
          <w:rFonts w:ascii="Times New Roman" w:hAnsi="Times New Roman" w:cs="Times New Roman"/>
          <w:sz w:val="24"/>
        </w:rPr>
        <w:t>However, their analysis assumes trave</w:t>
      </w:r>
      <w:r w:rsidR="00710EE6">
        <w:rPr>
          <w:rFonts w:ascii="Times New Roman" w:hAnsi="Times New Roman" w:cs="Times New Roman"/>
          <w:sz w:val="24"/>
        </w:rPr>
        <w:t>l</w:t>
      </w:r>
      <w:r w:rsidR="00710EE6" w:rsidRPr="002856DE">
        <w:rPr>
          <w:rFonts w:ascii="Times New Roman" w:hAnsi="Times New Roman" w:cs="Times New Roman"/>
          <w:sz w:val="24"/>
        </w:rPr>
        <w:t xml:space="preserve"> though planar space outside the transit network.</w:t>
      </w:r>
      <w:r w:rsidR="00710EE6">
        <w:rPr>
          <w:rFonts w:ascii="Times New Roman" w:hAnsi="Times New Roman" w:cs="Times New Roman"/>
          <w:sz w:val="24"/>
        </w:rPr>
        <w:t xml:space="preserve"> </w:t>
      </w:r>
      <w:r w:rsidR="00B4220A">
        <w:rPr>
          <w:rFonts w:ascii="Times New Roman" w:hAnsi="Times New Roman" w:cs="Times New Roman"/>
          <w:sz w:val="24"/>
        </w:rPr>
        <w:fldChar w:fldCharType="begin" w:fldLock="1"/>
      </w:r>
      <w:r w:rsidR="00B4220A">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2012)","manualFormatting":"Tribby &amp; Zandbergen (2012)","plainTextFormattedCitation":"(Tribby &amp; Zandbergen, 2012)","previouslyFormattedCitation":"(Tribby &amp; Zandbergen, 2012)"},"properties":{"noteIndex":0},"schema":"https://github.com/citation-style-language/schema/raw/master/csl-citation.json"}</w:instrText>
      </w:r>
      <w:r w:rsidR="00B4220A">
        <w:rPr>
          <w:rFonts w:ascii="Times New Roman" w:hAnsi="Times New Roman" w:cs="Times New Roman"/>
          <w:sz w:val="24"/>
        </w:rPr>
        <w:fldChar w:fldCharType="separate"/>
      </w:r>
      <w:r w:rsidR="00B4220A" w:rsidRPr="008D042C">
        <w:rPr>
          <w:rFonts w:ascii="Times New Roman" w:hAnsi="Times New Roman" w:cs="Times New Roman"/>
          <w:noProof/>
          <w:sz w:val="24"/>
        </w:rPr>
        <w:t xml:space="preserve">Tribby &amp; Zandbergen </w:t>
      </w:r>
      <w:r w:rsidR="00B4220A">
        <w:rPr>
          <w:rFonts w:ascii="Times New Roman" w:hAnsi="Times New Roman" w:cs="Times New Roman"/>
          <w:noProof/>
          <w:sz w:val="24"/>
        </w:rPr>
        <w:t>(</w:t>
      </w:r>
      <w:r w:rsidR="00B4220A" w:rsidRPr="008D042C">
        <w:rPr>
          <w:rFonts w:ascii="Times New Roman" w:hAnsi="Times New Roman" w:cs="Times New Roman"/>
          <w:noProof/>
          <w:sz w:val="24"/>
        </w:rPr>
        <w:t>2012)</w:t>
      </w:r>
      <w:r w:rsidR="00B4220A">
        <w:rPr>
          <w:rFonts w:ascii="Times New Roman" w:hAnsi="Times New Roman" w:cs="Times New Roman"/>
          <w:sz w:val="24"/>
        </w:rPr>
        <w:fldChar w:fldCharType="end"/>
      </w:r>
      <w:r w:rsidR="00B4220A">
        <w:rPr>
          <w:rFonts w:ascii="Times New Roman" w:hAnsi="Times New Roman" w:cs="Times New Roman"/>
          <w:sz w:val="24"/>
        </w:rPr>
        <w:t xml:space="preserve"> </w:t>
      </w:r>
      <w:r w:rsidR="00B4220A" w:rsidRPr="002856DE">
        <w:rPr>
          <w:rFonts w:ascii="Times New Roman" w:hAnsi="Times New Roman" w:cs="Times New Roman"/>
          <w:sz w:val="24"/>
        </w:rPr>
        <w:t>improved transit accessibility by incorporating detailed representations of the sidewalk network for traveling to, from and between transit stops.</w:t>
      </w:r>
      <w:r w:rsidR="00E74CE5">
        <w:rPr>
          <w:rFonts w:ascii="Times New Roman" w:hAnsi="Times New Roman" w:cs="Times New Roman"/>
          <w:sz w:val="24"/>
        </w:rPr>
        <w:t xml:space="preserve"> </w:t>
      </w:r>
      <w:r w:rsidR="00B4220A" w:rsidRPr="002856DE">
        <w:rPr>
          <w:rFonts w:ascii="Times New Roman" w:hAnsi="Times New Roman" w:cs="Times New Roman"/>
          <w:sz w:val="24"/>
        </w:rPr>
        <w:t xml:space="preserve">However, their analysis assumes a static or stead-state transit headway for peak and off-peak hours, based on </w:t>
      </w:r>
      <w:r w:rsidR="00B4220A" w:rsidRPr="002856DE">
        <w:rPr>
          <w:rFonts w:ascii="Times New Roman" w:hAnsi="Times New Roman" w:cs="Times New Roman"/>
          <w:sz w:val="24"/>
        </w:rPr>
        <w:lastRenderedPageBreak/>
        <w:t>scheduled service frequency.</w:t>
      </w:r>
      <w:r w:rsidR="003175D3">
        <w:rPr>
          <w:rFonts w:ascii="Times New Roman" w:hAnsi="Times New Roman" w:cs="Times New Roman"/>
          <w:sz w:val="24"/>
        </w:rPr>
        <w:t xml:space="preserve"> </w:t>
      </w:r>
      <w:r w:rsidR="00DC07E5">
        <w:rPr>
          <w:rFonts w:ascii="Times New Roman" w:hAnsi="Times New Roman" w:cs="Times New Roman"/>
          <w:sz w:val="24"/>
        </w:rPr>
        <w:t xml:space="preserve">More detailed </w:t>
      </w:r>
      <w:r w:rsidR="00212B0D">
        <w:rPr>
          <w:rFonts w:ascii="Times New Roman" w:hAnsi="Times New Roman" w:cs="Times New Roman"/>
          <w:sz w:val="24"/>
        </w:rPr>
        <w:t xml:space="preserve">and specified </w:t>
      </w:r>
      <w:r w:rsidR="00DC07E5">
        <w:rPr>
          <w:rFonts w:ascii="Times New Roman" w:hAnsi="Times New Roman" w:cs="Times New Roman"/>
          <w:sz w:val="24"/>
        </w:rPr>
        <w:t>models</w:t>
      </w:r>
      <w:r w:rsidR="007E6825">
        <w:rPr>
          <w:rFonts w:ascii="Times New Roman" w:hAnsi="Times New Roman" w:cs="Times New Roman"/>
          <w:sz w:val="24"/>
        </w:rPr>
        <w:t xml:space="preserve"> powered by high-resolution and large-volume real-time data</w:t>
      </w:r>
      <w:r w:rsidR="00DC07E5">
        <w:rPr>
          <w:rFonts w:ascii="Times New Roman" w:hAnsi="Times New Roman" w:cs="Times New Roman"/>
          <w:sz w:val="24"/>
        </w:rPr>
        <w:t xml:space="preserve"> </w:t>
      </w:r>
      <w:r w:rsidR="0058449F">
        <w:rPr>
          <w:rFonts w:ascii="Times New Roman" w:hAnsi="Times New Roman" w:cs="Times New Roman"/>
          <w:sz w:val="24"/>
        </w:rPr>
        <w:t xml:space="preserve">can </w:t>
      </w:r>
      <w:r w:rsidR="00DC07E5">
        <w:rPr>
          <w:rFonts w:ascii="Times New Roman" w:hAnsi="Times New Roman" w:cs="Times New Roman"/>
          <w:sz w:val="24"/>
        </w:rPr>
        <w:t>provide a better understanding of</w:t>
      </w:r>
      <w:r w:rsidR="007E6825">
        <w:rPr>
          <w:rFonts w:ascii="Times New Roman" w:hAnsi="Times New Roman" w:cs="Times New Roman"/>
          <w:sz w:val="24"/>
        </w:rPr>
        <w:t xml:space="preserve"> transit accessibility</w:t>
      </w:r>
      <w:r w:rsidR="00DC07E5">
        <w:rPr>
          <w:rFonts w:ascii="Times New Roman" w:hAnsi="Times New Roman" w:cs="Times New Roman"/>
          <w:sz w:val="24"/>
        </w:rPr>
        <w:t xml:space="preserve">. </w:t>
      </w:r>
    </w:p>
    <w:p w14:paraId="112CF648" w14:textId="7EAF908F" w:rsidR="0068197C" w:rsidRDefault="0089536C" w:rsidP="00674454">
      <w:pPr>
        <w:spacing w:line="480" w:lineRule="auto"/>
        <w:jc w:val="both"/>
        <w:rPr>
          <w:rFonts w:ascii="Times New Roman" w:hAnsi="Times New Roman" w:cs="Times New Roman"/>
          <w:sz w:val="24"/>
        </w:rPr>
      </w:pPr>
      <w:r>
        <w:rPr>
          <w:rFonts w:ascii="Times New Roman" w:hAnsi="Times New Roman" w:cs="Times New Roman"/>
          <w:sz w:val="24"/>
        </w:rPr>
        <w:tab/>
        <w:t xml:space="preserve">Another trend </w:t>
      </w:r>
      <w:ins w:id="49" w:author="Miller, Harvey" w:date="2021-10-11T10:48:00Z">
        <w:r w:rsidR="003F1C86">
          <w:rPr>
            <w:rFonts w:ascii="Times New Roman" w:hAnsi="Times New Roman" w:cs="Times New Roman"/>
            <w:sz w:val="24"/>
          </w:rPr>
          <w:t>in</w:t>
        </w:r>
      </w:ins>
      <w:del w:id="50" w:author="Miller, Harvey" w:date="2021-10-11T10:48:00Z">
        <w:r w:rsidDel="003F1C86">
          <w:rPr>
            <w:rFonts w:ascii="Times New Roman" w:hAnsi="Times New Roman" w:cs="Times New Roman"/>
            <w:sz w:val="24"/>
          </w:rPr>
          <w:delText>of</w:delText>
        </w:r>
      </w:del>
      <w:r>
        <w:rPr>
          <w:rFonts w:ascii="Times New Roman" w:hAnsi="Times New Roman" w:cs="Times New Roman"/>
          <w:sz w:val="24"/>
        </w:rPr>
        <w:t xml:space="preserve"> transit accessibility </w:t>
      </w:r>
      <w:ins w:id="51" w:author="Miller, Harvey" w:date="2021-10-11T10:48:00Z">
        <w:r w:rsidR="003F1C86">
          <w:rPr>
            <w:rFonts w:ascii="Times New Roman" w:hAnsi="Times New Roman" w:cs="Times New Roman"/>
            <w:sz w:val="24"/>
          </w:rPr>
          <w:t xml:space="preserve">analysis </w:t>
        </w:r>
      </w:ins>
      <w:r>
        <w:rPr>
          <w:rFonts w:ascii="Times New Roman" w:hAnsi="Times New Roman" w:cs="Times New Roman"/>
          <w:sz w:val="24"/>
        </w:rPr>
        <w:t>is more disaggregated transit accessibility measurements.</w:t>
      </w:r>
      <w:r w:rsidR="009B189E">
        <w:rPr>
          <w:rFonts w:ascii="Times New Roman" w:hAnsi="Times New Roman" w:cs="Times New Roman"/>
          <w:sz w:val="24"/>
        </w:rPr>
        <w:t xml:space="preserve"> </w:t>
      </w:r>
      <w:r w:rsidR="002204D8">
        <w:rPr>
          <w:rFonts w:ascii="Times New Roman" w:hAnsi="Times New Roman" w:cs="Times New Roman"/>
          <w:sz w:val="24"/>
        </w:rPr>
        <w:t>F</w:t>
      </w:r>
      <w:r w:rsidR="00466C1B">
        <w:rPr>
          <w:rFonts w:ascii="Times New Roman" w:hAnsi="Times New Roman" w:cs="Times New Roman"/>
          <w:sz w:val="24"/>
        </w:rPr>
        <w:t>or example, w</w:t>
      </w:r>
      <w:r w:rsidR="00D570BB">
        <w:rPr>
          <w:rFonts w:ascii="Times New Roman" w:hAnsi="Times New Roman" w:cs="Times New Roman"/>
          <w:sz w:val="24"/>
        </w:rPr>
        <w:t xml:space="preserve">hile traditional studies </w:t>
      </w:r>
      <w:r w:rsidR="00466C1B">
        <w:rPr>
          <w:rFonts w:ascii="Times New Roman" w:hAnsi="Times New Roman" w:cs="Times New Roman"/>
          <w:sz w:val="24"/>
        </w:rPr>
        <w:t xml:space="preserve">mainly </w:t>
      </w:r>
      <w:r w:rsidR="002B682B">
        <w:rPr>
          <w:rFonts w:ascii="Times New Roman" w:hAnsi="Times New Roman" w:cs="Times New Roman"/>
          <w:sz w:val="24"/>
        </w:rPr>
        <w:t>address</w:t>
      </w:r>
      <w:r w:rsidR="00532117">
        <w:rPr>
          <w:rFonts w:ascii="Times New Roman" w:hAnsi="Times New Roman" w:cs="Times New Roman"/>
          <w:sz w:val="24"/>
        </w:rPr>
        <w:t>ed</w:t>
      </w:r>
      <w:r w:rsidR="002B682B">
        <w:rPr>
          <w:rFonts w:ascii="Times New Roman" w:hAnsi="Times New Roman" w:cs="Times New Roman"/>
          <w:sz w:val="24"/>
        </w:rPr>
        <w:t xml:space="preserve"> accessibility at </w:t>
      </w:r>
      <w:r w:rsidR="00D570BB">
        <w:rPr>
          <w:rFonts w:ascii="Times New Roman" w:hAnsi="Times New Roman" w:cs="Times New Roman"/>
          <w:sz w:val="24"/>
        </w:rPr>
        <w:t xml:space="preserve">the </w:t>
      </w:r>
      <w:r w:rsidR="002B682B">
        <w:rPr>
          <w:rFonts w:ascii="Times New Roman" w:hAnsi="Times New Roman" w:cs="Times New Roman"/>
          <w:sz w:val="24"/>
        </w:rPr>
        <w:t>regional level and stop level</w:t>
      </w:r>
      <w:r w:rsidR="002204D8">
        <w:rPr>
          <w:rFonts w:ascii="Times New Roman" w:hAnsi="Times New Roman" w:cs="Times New Roman"/>
          <w:sz w:val="24"/>
        </w:rPr>
        <w:t xml:space="preserve"> </w:t>
      </w:r>
      <w:r w:rsidR="002204D8">
        <w:rPr>
          <w:rFonts w:ascii="Times New Roman" w:hAnsi="Times New Roman" w:cs="Times New Roman"/>
          <w:sz w:val="24"/>
        </w:rPr>
        <w:fldChar w:fldCharType="begin" w:fldLock="1"/>
      </w:r>
      <w:r w:rsidR="00532117">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approach","type":"article-journal","volume":"14"},"uris":["http://www.mendeley.com/documents/?uuid=bed65f1d-393b-4e57-8f83-3c4148c124b7"]},{"id":"ITEM-2","itemData":{"ISSN":"0143-6228","author":[{"dropping-particle":"","family":"Tribby","given":"Calvin P","non-dropping-particle":"","parse-names":false,"suffix":""},{"dropping-particle":"","family":"Zandbergen","given":"Paul A","non-dropping-particle":"","parse-names":false,"suffix":""}],"container-title":"Applied Geography","id":"ITEM-2","issued":{"date-parts":[["2012"]]},"page":"345-355","publisher":"Elsevier","title":"High-resolution spatio-temporal modeling of public transit accessibility","type":"article-journal","volume":"34"},"uris":["http://www.mendeley.com/documents/?uuid=516d42d5-b2df-4af2-b774-89606db71f1d"]}],"mendeley":{"formattedCitation":"(O’Sullivan et al., 2000; Tribby &amp; Zandbergen, 2012)","plainTextFormattedCitation":"(O’Sullivan et al., 2000; Tribby &amp; Zandbergen, 2012)","previouslyFormattedCitation":"(O’Sullivan et al., 2000; Tribby &amp; Zandbergen, 2012)"},"properties":{"noteIndex":0},"schema":"https://github.com/citation-style-language/schema/raw/master/csl-citation.json"}</w:instrText>
      </w:r>
      <w:r w:rsidR="002204D8">
        <w:rPr>
          <w:rFonts w:ascii="Times New Roman" w:hAnsi="Times New Roman" w:cs="Times New Roman"/>
          <w:sz w:val="24"/>
        </w:rPr>
        <w:fldChar w:fldCharType="separate"/>
      </w:r>
      <w:r w:rsidR="002204D8" w:rsidRPr="002204D8">
        <w:rPr>
          <w:rFonts w:ascii="Times New Roman" w:hAnsi="Times New Roman" w:cs="Times New Roman"/>
          <w:noProof/>
          <w:sz w:val="24"/>
        </w:rPr>
        <w:t>(O’Sullivan et al., 2000; Tribby &amp; Zandbergen, 2012)</w:t>
      </w:r>
      <w:r w:rsidR="002204D8">
        <w:rPr>
          <w:rFonts w:ascii="Times New Roman" w:hAnsi="Times New Roman" w:cs="Times New Roman"/>
          <w:sz w:val="24"/>
        </w:rPr>
        <w:fldChar w:fldCharType="end"/>
      </w:r>
      <w:r w:rsidR="00D570BB">
        <w:rPr>
          <w:rFonts w:ascii="Times New Roman" w:hAnsi="Times New Roman" w:cs="Times New Roman"/>
          <w:sz w:val="24"/>
        </w:rPr>
        <w:t>, recent</w:t>
      </w:r>
      <w:r w:rsidR="00532117">
        <w:rPr>
          <w:rFonts w:ascii="Times New Roman" w:hAnsi="Times New Roman" w:cs="Times New Roman"/>
          <w:sz w:val="24"/>
        </w:rPr>
        <w:t xml:space="preserve"> studies</w:t>
      </w:r>
      <w:r w:rsidR="002B682B">
        <w:rPr>
          <w:rFonts w:ascii="Times New Roman" w:hAnsi="Times New Roman" w:cs="Times New Roman"/>
          <w:sz w:val="24"/>
        </w:rPr>
        <w:t xml:space="preserve"> can </w:t>
      </w:r>
      <w:r w:rsidR="00401223">
        <w:rPr>
          <w:rFonts w:ascii="Times New Roman" w:hAnsi="Times New Roman" w:cs="Times New Roman"/>
          <w:sz w:val="24"/>
        </w:rPr>
        <w:t>a</w:t>
      </w:r>
      <w:r w:rsidR="00732168">
        <w:rPr>
          <w:rFonts w:ascii="Times New Roman" w:hAnsi="Times New Roman" w:cs="Times New Roman"/>
          <w:sz w:val="24"/>
        </w:rPr>
        <w:t>ss</w:t>
      </w:r>
      <w:r w:rsidR="00401223">
        <w:rPr>
          <w:rFonts w:ascii="Times New Roman" w:hAnsi="Times New Roman" w:cs="Times New Roman"/>
          <w:sz w:val="24"/>
        </w:rPr>
        <w:t xml:space="preserve">ess </w:t>
      </w:r>
      <w:r w:rsidR="002B682B">
        <w:rPr>
          <w:rFonts w:ascii="Times New Roman" w:hAnsi="Times New Roman" w:cs="Times New Roman"/>
          <w:sz w:val="24"/>
        </w:rPr>
        <w:t xml:space="preserve">trip-level or </w:t>
      </w:r>
      <w:r w:rsidR="00532117">
        <w:rPr>
          <w:rFonts w:ascii="Times New Roman" w:hAnsi="Times New Roman" w:cs="Times New Roman"/>
          <w:sz w:val="24"/>
        </w:rPr>
        <w:t xml:space="preserve">even </w:t>
      </w:r>
      <w:r w:rsidR="002B682B">
        <w:rPr>
          <w:rFonts w:ascii="Times New Roman" w:hAnsi="Times New Roman" w:cs="Times New Roman"/>
          <w:sz w:val="24"/>
        </w:rPr>
        <w:t>person-level accessibility</w:t>
      </w:r>
      <w:r w:rsidR="00466C1B">
        <w:rPr>
          <w:rFonts w:ascii="Times New Roman" w:hAnsi="Times New Roman" w:cs="Times New Roman"/>
          <w:sz w:val="24"/>
        </w:rPr>
        <w:t xml:space="preserve"> based </w:t>
      </w:r>
      <w:r w:rsidR="00401223">
        <w:rPr>
          <w:rFonts w:ascii="Times New Roman" w:hAnsi="Times New Roman" w:cs="Times New Roman"/>
          <w:sz w:val="24"/>
        </w:rPr>
        <w:t xml:space="preserve">on </w:t>
      </w:r>
      <w:r w:rsidR="001334C8">
        <w:rPr>
          <w:rFonts w:ascii="Times New Roman" w:hAnsi="Times New Roman" w:cs="Times New Roman"/>
          <w:sz w:val="24"/>
        </w:rPr>
        <w:t xml:space="preserve">fine-grain </w:t>
      </w:r>
      <w:r w:rsidR="0068197C">
        <w:rPr>
          <w:rFonts w:ascii="Times New Roman" w:hAnsi="Times New Roman" w:cs="Times New Roman"/>
          <w:sz w:val="24"/>
        </w:rPr>
        <w:t xml:space="preserve">standard data </w:t>
      </w:r>
      <w:r w:rsidR="00401223">
        <w:rPr>
          <w:rFonts w:ascii="Times New Roman" w:hAnsi="Times New Roman" w:cs="Times New Roman"/>
          <w:sz w:val="24"/>
        </w:rPr>
        <w:t xml:space="preserve">like </w:t>
      </w:r>
      <w:r w:rsidR="0068197C">
        <w:rPr>
          <w:rFonts w:ascii="Times New Roman" w:hAnsi="Times New Roman" w:cs="Times New Roman"/>
          <w:sz w:val="24"/>
        </w:rPr>
        <w:t xml:space="preserve">General Transit Feed Specification (GTFS) </w:t>
      </w:r>
      <w:r w:rsidR="009F1437">
        <w:rPr>
          <w:rFonts w:ascii="Times New Roman" w:hAnsi="Times New Roman" w:cs="Times New Roman"/>
          <w:sz w:val="24"/>
        </w:rPr>
        <w:t>and</w:t>
      </w:r>
      <w:r w:rsidR="00401223">
        <w:rPr>
          <w:rFonts w:ascii="Times New Roman" w:hAnsi="Times New Roman" w:cs="Times New Roman"/>
          <w:sz w:val="24"/>
        </w:rPr>
        <w:t xml:space="preserve"> </w:t>
      </w:r>
      <w:commentRangeStart w:id="52"/>
      <w:r w:rsidR="00401223">
        <w:rPr>
          <w:rFonts w:ascii="Times New Roman" w:hAnsi="Times New Roman" w:cs="Times New Roman"/>
          <w:sz w:val="24"/>
        </w:rPr>
        <w:t>smart card data</w:t>
      </w:r>
      <w:commentRangeEnd w:id="52"/>
      <w:r w:rsidR="00965D29">
        <w:rPr>
          <w:rStyle w:val="CommentReference"/>
        </w:rPr>
        <w:commentReference w:id="52"/>
      </w:r>
      <w:r w:rsidR="00532117">
        <w:rPr>
          <w:rFonts w:ascii="Times New Roman" w:hAnsi="Times New Roman" w:cs="Times New Roman"/>
          <w:sz w:val="24"/>
        </w:rPr>
        <w:t xml:space="preserve"> </w:t>
      </w:r>
      <w:r w:rsidR="00532117">
        <w:rPr>
          <w:rFonts w:ascii="Times New Roman" w:hAnsi="Times New Roman" w:cs="Times New Roman"/>
          <w:sz w:val="24"/>
        </w:rPr>
        <w:fldChar w:fldCharType="begin" w:fldLock="1"/>
      </w:r>
      <w:r w:rsidR="00A00369">
        <w:rPr>
          <w:rFonts w:ascii="Times New Roman" w:hAnsi="Times New Roman" w:cs="Times New Roman"/>
          <w:sz w:val="24"/>
        </w:rPr>
        <w:instrText>ADDIN CSL_CITATION {"citationItems":[{"id":"ITEM-1","itemData":{"ISSN":"0966-6923","author":[{"dropping-particle":"","family":"Arbex","given":"Renato","non-dropping-particle":"","parse-names":false,"suffix":""},{"dropping-particle":"","family":"Cunha","given":"Claudio B","non-dropping-particle":"","parse-names":false,"suffix":""}],"container-title":"Journal of Transport Geography","id":"ITEM-1","issued":{"date-parts":[["2020"]]},"page":"102671","publisher":"Elsevier","title":"Estimating the influence of crowding and travel time variability on accessibility to jobs in a large public transport network using smart card big data","type":"article-journal","volume":"85"},"uris":["http://www.mendeley.com/documents/?uuid=1c15160c-5bda-4c37-8e49-4cd0896420ca"]},{"id":"ITEM-2","itemData":{"DOI":"10.1016/j.apgeog.2018.02.012","ISSN":"01436228","abstract":"The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USA","type":"article-journal","volume":"93"},"uris":["http://www.mendeley.com/documents/?uuid=f0e6b8f5-cc98-41bd-ae63-6d42cb4666ed"]}],"mendeley":{"formattedCitation":"(Arbex &amp; Cunha, 2020; Lee &amp; Miller, 2018)","plainTextFormattedCitation":"(Arbex &amp; Cunha, 2020; Lee &amp; Miller, 2018)","previouslyFormattedCitation":"(Arbex &amp; Cunha, 2020; Lee &amp; Miller, 2018)"},"properties":{"noteIndex":0},"schema":"https://github.com/citation-style-language/schema/raw/master/csl-citation.json"}</w:instrText>
      </w:r>
      <w:r w:rsidR="00532117">
        <w:rPr>
          <w:rFonts w:ascii="Times New Roman" w:hAnsi="Times New Roman" w:cs="Times New Roman"/>
          <w:sz w:val="24"/>
        </w:rPr>
        <w:fldChar w:fldCharType="separate"/>
      </w:r>
      <w:r w:rsidR="00532117" w:rsidRPr="00532117">
        <w:rPr>
          <w:rFonts w:ascii="Times New Roman" w:hAnsi="Times New Roman" w:cs="Times New Roman"/>
          <w:noProof/>
          <w:sz w:val="24"/>
        </w:rPr>
        <w:t>(Arbex &amp; Cunha, 2020; Lee &amp; Miller, 2018)</w:t>
      </w:r>
      <w:r w:rsidR="00532117">
        <w:rPr>
          <w:rFonts w:ascii="Times New Roman" w:hAnsi="Times New Roman" w:cs="Times New Roman"/>
          <w:sz w:val="24"/>
        </w:rPr>
        <w:fldChar w:fldCharType="end"/>
      </w:r>
      <w:r w:rsidR="0068197C">
        <w:rPr>
          <w:rFonts w:ascii="Times New Roman" w:hAnsi="Times New Roman" w:cs="Times New Roman"/>
          <w:sz w:val="24"/>
        </w:rPr>
        <w:t xml:space="preserve">. </w:t>
      </w:r>
      <w:r w:rsidR="00401223">
        <w:rPr>
          <w:rFonts w:ascii="Times New Roman" w:hAnsi="Times New Roman" w:cs="Times New Roman"/>
          <w:sz w:val="24"/>
        </w:rPr>
        <w:t xml:space="preserve">These data </w:t>
      </w:r>
      <w:r w:rsidR="0068197C">
        <w:rPr>
          <w:rFonts w:ascii="Times New Roman" w:hAnsi="Times New Roman" w:cs="Times New Roman"/>
          <w:sz w:val="24"/>
        </w:rPr>
        <w:t>have well-defined structure</w:t>
      </w:r>
      <w:r w:rsidR="00401223">
        <w:rPr>
          <w:rFonts w:ascii="Times New Roman" w:hAnsi="Times New Roman" w:cs="Times New Roman"/>
          <w:sz w:val="24"/>
        </w:rPr>
        <w:t>s</w:t>
      </w:r>
      <w:r w:rsidR="0068197C">
        <w:rPr>
          <w:rFonts w:ascii="Times New Roman" w:hAnsi="Times New Roman" w:cs="Times New Roman"/>
          <w:sz w:val="24"/>
        </w:rPr>
        <w:t xml:space="preserve"> for scheduled</w:t>
      </w:r>
      <w:r w:rsidR="00DA2903">
        <w:rPr>
          <w:rFonts w:ascii="Times New Roman" w:hAnsi="Times New Roman" w:cs="Times New Roman"/>
          <w:sz w:val="24"/>
        </w:rPr>
        <w:t xml:space="preserve"> information, real-time bus location and time,</w:t>
      </w:r>
      <w:r w:rsidR="0068197C">
        <w:rPr>
          <w:rFonts w:ascii="Times New Roman" w:hAnsi="Times New Roman" w:cs="Times New Roman"/>
          <w:sz w:val="24"/>
        </w:rPr>
        <w:t xml:space="preserve"> </w:t>
      </w:r>
      <w:r w:rsidR="00233A7B">
        <w:rPr>
          <w:rFonts w:ascii="Times New Roman" w:hAnsi="Times New Roman" w:cs="Times New Roman"/>
          <w:sz w:val="24"/>
        </w:rPr>
        <w:t>or</w:t>
      </w:r>
      <w:r w:rsidR="00401223">
        <w:rPr>
          <w:rFonts w:ascii="Times New Roman" w:hAnsi="Times New Roman" w:cs="Times New Roman"/>
          <w:sz w:val="24"/>
        </w:rPr>
        <w:t xml:space="preserve"> trip behavioral information</w:t>
      </w:r>
      <w:r w:rsidR="00452DA8">
        <w:rPr>
          <w:rFonts w:ascii="Times New Roman" w:hAnsi="Times New Roman" w:cs="Times New Roman"/>
          <w:sz w:val="24"/>
        </w:rPr>
        <w:t xml:space="preserve">; </w:t>
      </w:r>
      <w:r w:rsidR="002204D8">
        <w:rPr>
          <w:rFonts w:ascii="Times New Roman" w:hAnsi="Times New Roman" w:cs="Times New Roman"/>
          <w:sz w:val="24"/>
        </w:rPr>
        <w:t>GTFS</w:t>
      </w:r>
      <w:r w:rsidR="00401223">
        <w:rPr>
          <w:rFonts w:ascii="Times New Roman" w:hAnsi="Times New Roman" w:cs="Times New Roman"/>
          <w:sz w:val="24"/>
        </w:rPr>
        <w:t xml:space="preserve"> </w:t>
      </w:r>
      <w:r w:rsidR="0068197C">
        <w:rPr>
          <w:rFonts w:ascii="Times New Roman" w:hAnsi="Times New Roman" w:cs="Times New Roman"/>
          <w:sz w:val="24"/>
        </w:rPr>
        <w:t xml:space="preserve">are </w:t>
      </w:r>
      <w:r w:rsidR="002204D8">
        <w:rPr>
          <w:rFonts w:ascii="Times New Roman" w:hAnsi="Times New Roman" w:cs="Times New Roman"/>
          <w:sz w:val="24"/>
        </w:rPr>
        <w:t xml:space="preserve">also </w:t>
      </w:r>
      <w:r w:rsidR="0068197C">
        <w:rPr>
          <w:rFonts w:ascii="Times New Roman" w:hAnsi="Times New Roman" w:cs="Times New Roman"/>
          <w:sz w:val="24"/>
        </w:rPr>
        <w:t>often released publicly by transit authorities</w:t>
      </w:r>
      <w:r w:rsidR="002204D8">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{"citationItems":[{"id":"ITEM-1","itemData":{"abstract":"The General Transit Feed Specification, or GTFS, has become the most popular world-wide data format to describe fixed-route transit services. Many transit agencies have created and published GTFS data with the primary purpose being integration with Google Maps. However, GTFS data can power many other different types of transit and multimodal software applications, including multimodal trip planning, timetable creation, mobile apps, visualization, accessibility, analysis tools for planning, real-time information, and interactive voice response (IVR). This paper provides an overview of the many opportunities available for transit and intermodal agencies to leverage open GTFS data and provide many new types of information services to the public or their internal operations with little to no cost to the agency. For transit agencies without open data, this paper will inform decisions on prioritizing and justifying investments in open data initiatives. For agencies that already provide open access to GTFS data, this paper will assist the agency in maximizing their investment in GTFS data by providing resources on how to access many new types of applications. Departments of Transportation, Metropolitan Planning Organizations, and other intermodal agencies will also benefit from this paper by learning the state of the art in transit information dissemination, which can power new state-of-the-art intermodal applications. This paper also provides a summary of industry best-practices that an agency can follow when deciding to create and share an open GTFS data feed to maximize exposure to new applications","author":[{"dropping-particle":"","family":"Barbeau","given":"Sean J","non-dropping-particle":"","parse-names":false,"suffix":""},{"dropping-particle":"","family":"Antrim","given":"Aaron","non-dropping-particle":"","parse-names":false,"suffix":""}],"container-title":"ITS America 2013","id":"ITEM-1","issued":{"date-parts":[["2013"]]},"publisher":"Intelligent Transportation Society of America","publisher-place":"Nashville, Tennessee","title":"The Many Uses of GTFS Data – Opening the Door to Transit and Multimodal Applications","type":"paper-conference"},"uris":["http://www.mendeley.com/documents/?uuid=057eb915-ed49-40cc-b972-866146507c0e"]}],"mendeley":{"formattedCitation":"(Barbeau &amp; Antrim, 2013)","plainTextFormattedCitation":"(Barbeau &amp; Antrim, 2013)","previouslyFormattedCitation":"(Barbeau &amp; Antrim, 2013)"},"properties":{"noteIndex":0},"schema":"https://github.com/citation-style-language/schema/raw/master/csl-citation.json"}</w:instrText>
      </w:r>
      <w:r w:rsidR="0068197C">
        <w:rPr>
          <w:rFonts w:ascii="Times New Roman" w:hAnsi="Times New Roman" w:cs="Times New Roman"/>
          <w:sz w:val="24"/>
        </w:rPr>
        <w:fldChar w:fldCharType="separate"/>
      </w:r>
      <w:r w:rsidR="0068197C" w:rsidRPr="00835D3D">
        <w:rPr>
          <w:rFonts w:ascii="Times New Roman" w:hAnsi="Times New Roman" w:cs="Times New Roman"/>
          <w:noProof/>
          <w:sz w:val="24"/>
        </w:rPr>
        <w:t>(Barbeau &amp; Antrim, 2013)</w:t>
      </w:r>
      <w:r w:rsidR="0068197C">
        <w:rPr>
          <w:rFonts w:ascii="Times New Roman" w:hAnsi="Times New Roman" w:cs="Times New Roman"/>
          <w:sz w:val="24"/>
        </w:rPr>
        <w:fldChar w:fldCharType="end"/>
      </w:r>
      <w:r w:rsidR="0068197C">
        <w:rPr>
          <w:rFonts w:ascii="Times New Roman" w:hAnsi="Times New Roman" w:cs="Times New Roman"/>
          <w:sz w:val="24"/>
        </w:rPr>
        <w:t>. Therefore, many recent studies use GTFS to derive STP in a larger scale</w:t>
      </w:r>
      <w:r w:rsidR="00DD0768">
        <w:rPr>
          <w:rFonts w:ascii="Times New Roman" w:hAnsi="Times New Roman" w:cs="Times New Roman"/>
          <w:sz w:val="24"/>
        </w:rPr>
        <w:t xml:space="preserve"> </w:t>
      </w:r>
      <w:r w:rsidR="00E9627E">
        <w:rPr>
          <w:rFonts w:ascii="Times New Roman" w:hAnsi="Times New Roman" w:cs="Times New Roman"/>
          <w:sz w:val="24"/>
        </w:rPr>
        <w:t>without compromising the fine details of transit systems</w:t>
      </w:r>
      <w:r w:rsidR="0068197C">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0361-1981","author":[{"dropping-particle":"","family":"Tasic","given":"Ivana","non-dropping-particle":"","parse-names":false,"suffix":""},{"dropping-particle":"","family":"Zhou","given":"Xuesong","non-dropping-particle":"","parse-names":false,"suffix":""},{"dropping-particle":"","family":"Zlatkovic","given":"Milan","non-dropping-particle":"","parse-names":false,"suffix":""}],"container-title":"Transportation Research Record","id":"ITEM-2","issue":"1","issued":{"date-parts":[["2014"]]},"page":"130-138","publisher":"SAGE Publications Sage CA: Los Angeles, CA","title":"Use of spatiotemporal constraints to quantify transit accessibility: Case study of potential transit-oriented development in West Valley City, Utah","type":"article-journal","volume":"2417"},"uris":["http://www.mendeley.com/documents/?uuid=053c1b21-d6cd-4ced-a653-089915f47e45"]}],"mendeley":{"formattedCitation":"(Lee &amp; Miller, 2018; Tasic, Zhou, &amp; Zlatkovic, 2014)","plainTextFormattedCitation":"(Lee &amp; Miller, 2018; Tasic, Zhou, &amp; Zlatkovic, 2014)","previouslyFormattedCitation":"(Lee &amp; Miller, 2018; Tasic, Zhou, &amp; Zlatkovic, 2014)"},"properties":{"noteIndex":0},"schema":"https://github.com/citation-style-language/schema/raw/master/csl-citation.json"}</w:instrText>
      </w:r>
      <w:r w:rsidR="0068197C">
        <w:rPr>
          <w:rFonts w:ascii="Times New Roman" w:hAnsi="Times New Roman" w:cs="Times New Roman"/>
          <w:sz w:val="24"/>
        </w:rPr>
        <w:fldChar w:fldCharType="separate"/>
      </w:r>
      <w:r w:rsidR="0068197C" w:rsidRPr="00B8799F">
        <w:rPr>
          <w:rFonts w:ascii="Times New Roman" w:hAnsi="Times New Roman" w:cs="Times New Roman"/>
          <w:noProof/>
          <w:sz w:val="24"/>
        </w:rPr>
        <w:t>(Lee &amp; Miller, 2018; Tasic, Zhou, &amp; Zlatkovic, 2014)</w:t>
      </w:r>
      <w:r w:rsidR="0068197C">
        <w:rPr>
          <w:rFonts w:ascii="Times New Roman" w:hAnsi="Times New Roman" w:cs="Times New Roman"/>
          <w:sz w:val="24"/>
        </w:rPr>
        <w:fldChar w:fldCharType="end"/>
      </w:r>
      <w:r w:rsidR="002204D8">
        <w:rPr>
          <w:rFonts w:ascii="Times New Roman" w:hAnsi="Times New Roman" w:cs="Times New Roman"/>
          <w:sz w:val="24"/>
        </w:rPr>
        <w:t>. Larger and detailed datasets, higher computational ability, and better visualization methods help to improve the fidelity and granularity of transit accessibility analysis.</w:t>
      </w:r>
    </w:p>
    <w:p w14:paraId="1C85F749" w14:textId="77777777" w:rsidR="002204D8" w:rsidRDefault="002204D8" w:rsidP="00674454">
      <w:pPr>
        <w:spacing w:line="480" w:lineRule="auto"/>
        <w:jc w:val="both"/>
        <w:rPr>
          <w:rFonts w:ascii="Times New Roman" w:hAnsi="Times New Roman" w:cs="Times New Roman"/>
          <w:sz w:val="24"/>
        </w:rPr>
      </w:pPr>
    </w:p>
    <w:p w14:paraId="526D38B5" w14:textId="69E5B995" w:rsidR="00E523FA" w:rsidRPr="00E4197A" w:rsidRDefault="00E4197A" w:rsidP="00674454">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 xml:space="preserve"> </w:t>
      </w:r>
      <w:r w:rsidR="00E0648A">
        <w:rPr>
          <w:rFonts w:ascii="Times New Roman" w:hAnsi="Times New Roman" w:cs="Times New Roman"/>
          <w:sz w:val="24"/>
        </w:rPr>
        <w:t xml:space="preserve">Unreliability </w:t>
      </w:r>
      <w:r w:rsidR="00E523FA" w:rsidRPr="00E4197A">
        <w:rPr>
          <w:rFonts w:ascii="Times New Roman" w:hAnsi="Times New Roman" w:cs="Times New Roman"/>
          <w:sz w:val="24"/>
        </w:rPr>
        <w:t xml:space="preserve">of </w:t>
      </w:r>
      <w:r w:rsidR="00FA598E">
        <w:rPr>
          <w:rFonts w:ascii="Times New Roman" w:hAnsi="Times New Roman" w:cs="Times New Roman"/>
          <w:sz w:val="24"/>
        </w:rPr>
        <w:t xml:space="preserve">schedule-based </w:t>
      </w:r>
      <w:r w:rsidR="00E523FA" w:rsidRPr="00E4197A">
        <w:rPr>
          <w:rFonts w:ascii="Times New Roman" w:hAnsi="Times New Roman" w:cs="Times New Roman"/>
          <w:sz w:val="24"/>
        </w:rPr>
        <w:t>accessibility measure</w:t>
      </w:r>
      <w:r w:rsidR="00CB6B1B" w:rsidRPr="00E4197A">
        <w:rPr>
          <w:rFonts w:ascii="Times New Roman" w:hAnsi="Times New Roman" w:cs="Times New Roman"/>
          <w:sz w:val="24"/>
        </w:rPr>
        <w:t>s</w:t>
      </w:r>
    </w:p>
    <w:p w14:paraId="0AADF6D9" w14:textId="3782EDD3" w:rsidR="00315077" w:rsidRDefault="00626327" w:rsidP="00674454">
      <w:pPr>
        <w:spacing w:line="480" w:lineRule="auto"/>
        <w:jc w:val="both"/>
        <w:rPr>
          <w:rFonts w:ascii="Times New Roman" w:hAnsi="Times New Roman" w:cs="Times New Roman"/>
          <w:sz w:val="24"/>
        </w:rPr>
      </w:pPr>
      <w:r>
        <w:rPr>
          <w:rFonts w:ascii="Times New Roman" w:hAnsi="Times New Roman" w:cs="Times New Roman"/>
          <w:sz w:val="24"/>
        </w:rPr>
        <w:t>As recent studies focus more on capturing users’ stochasticity, unreliability becomes the center of the discussion</w:t>
      </w:r>
      <w:r w:rsidR="00BE49AA">
        <w:rPr>
          <w:rFonts w:ascii="Times New Roman" w:hAnsi="Times New Roman" w:cs="Times New Roman"/>
          <w:sz w:val="24"/>
        </w:rPr>
        <w:t xml:space="preserve">: </w:t>
      </w:r>
      <w:ins w:id="53" w:author="Miller, Harvey" w:date="2021-10-11T10:50:00Z">
        <w:r w:rsidR="00D73217">
          <w:rPr>
            <w:rFonts w:ascii="Times New Roman" w:hAnsi="Times New Roman" w:cs="Times New Roman"/>
            <w:sz w:val="24"/>
          </w:rPr>
          <w:t xml:space="preserve">in other words, </w:t>
        </w:r>
      </w:ins>
      <w:r w:rsidR="00BE49AA">
        <w:rPr>
          <w:rFonts w:ascii="Times New Roman" w:hAnsi="Times New Roman" w:cs="Times New Roman"/>
          <w:sz w:val="24"/>
        </w:rPr>
        <w:t xml:space="preserve">how well can </w:t>
      </w:r>
      <w:r w:rsidR="00102C5F">
        <w:rPr>
          <w:rFonts w:ascii="Times New Roman" w:hAnsi="Times New Roman" w:cs="Times New Roman"/>
          <w:sz w:val="24"/>
        </w:rPr>
        <w:t>an</w:t>
      </w:r>
      <w:r w:rsidR="00BE49AA">
        <w:rPr>
          <w:rFonts w:ascii="Times New Roman" w:hAnsi="Times New Roman" w:cs="Times New Roman"/>
          <w:sz w:val="24"/>
        </w:rPr>
        <w:t xml:space="preserve"> accessibility measurement capture the actual experience of a user in the system?</w:t>
      </w:r>
      <w:r>
        <w:rPr>
          <w:rFonts w:ascii="Times New Roman" w:hAnsi="Times New Roman" w:cs="Times New Roman"/>
          <w:sz w:val="24"/>
        </w:rPr>
        <w:t xml:space="preserve"> </w:t>
      </w:r>
      <w:r w:rsidR="00B63F63">
        <w:rPr>
          <w:rFonts w:ascii="Times New Roman" w:hAnsi="Times New Roman" w:cs="Times New Roman"/>
          <w:sz w:val="24"/>
        </w:rPr>
        <w:t>We define unreliability</w:t>
      </w:r>
      <w:r w:rsidR="004E1A3E">
        <w:rPr>
          <w:rFonts w:ascii="Times New Roman" w:hAnsi="Times New Roman" w:cs="Times New Roman"/>
          <w:sz w:val="24"/>
        </w:rPr>
        <w:t xml:space="preserve"> as an accessibility measure</w:t>
      </w:r>
      <w:r w:rsidR="00BE49AA">
        <w:rPr>
          <w:rFonts w:ascii="Times New Roman" w:hAnsi="Times New Roman" w:cs="Times New Roman"/>
          <w:sz w:val="24"/>
        </w:rPr>
        <w:t>ment</w:t>
      </w:r>
      <w:r w:rsidR="004E1A3E">
        <w:rPr>
          <w:rFonts w:ascii="Times New Roman" w:hAnsi="Times New Roman" w:cs="Times New Roman"/>
          <w:sz w:val="24"/>
        </w:rPr>
        <w:t xml:space="preserve">’s deviation from a </w:t>
      </w:r>
      <w:ins w:id="54" w:author="Miller, Harvey" w:date="2021-10-11T10:52:00Z">
        <w:r w:rsidR="00122A93">
          <w:rPr>
            <w:rFonts w:ascii="Times New Roman" w:hAnsi="Times New Roman" w:cs="Times New Roman"/>
            <w:sz w:val="24"/>
          </w:rPr>
          <w:t xml:space="preserve">standard </w:t>
        </w:r>
      </w:ins>
      <w:del w:id="55" w:author="Miller, Harvey" w:date="2021-10-11T10:50:00Z">
        <w:r w:rsidR="004E1A3E" w:rsidDel="00B00524">
          <w:rPr>
            <w:rFonts w:ascii="Times New Roman" w:hAnsi="Times New Roman" w:cs="Times New Roman"/>
            <w:sz w:val="24"/>
          </w:rPr>
          <w:delText xml:space="preserve">standard </w:delText>
        </w:r>
      </w:del>
      <w:r w:rsidR="004E1A3E">
        <w:rPr>
          <w:rFonts w:ascii="Times New Roman" w:hAnsi="Times New Roman" w:cs="Times New Roman"/>
          <w:sz w:val="24"/>
        </w:rPr>
        <w:t xml:space="preserve">benchmark, which </w:t>
      </w:r>
      <w:ins w:id="56" w:author="Miller, Harvey" w:date="2021-10-11T10:52:00Z">
        <w:r w:rsidR="00122A93">
          <w:rPr>
            <w:rFonts w:ascii="Times New Roman" w:hAnsi="Times New Roman" w:cs="Times New Roman"/>
            <w:sz w:val="24"/>
          </w:rPr>
          <w:t>i</w:t>
        </w:r>
      </w:ins>
      <w:ins w:id="57" w:author="Miller, Harvey" w:date="2021-10-11T10:53:00Z">
        <w:r w:rsidR="00122A93">
          <w:rPr>
            <w:rFonts w:ascii="Times New Roman" w:hAnsi="Times New Roman" w:cs="Times New Roman"/>
            <w:sz w:val="24"/>
          </w:rPr>
          <w:t xml:space="preserve">deally </w:t>
        </w:r>
      </w:ins>
      <w:ins w:id="58" w:author="Miller, Harvey" w:date="2021-10-11T10:50:00Z">
        <w:r w:rsidR="00B00524">
          <w:rPr>
            <w:rFonts w:ascii="Times New Roman" w:hAnsi="Times New Roman" w:cs="Times New Roman"/>
            <w:sz w:val="24"/>
          </w:rPr>
          <w:t xml:space="preserve">should </w:t>
        </w:r>
      </w:ins>
      <w:del w:id="59" w:author="Miller, Harvey" w:date="2021-10-11T10:50:00Z">
        <w:r w:rsidR="004E1A3E" w:rsidDel="00B00524">
          <w:rPr>
            <w:rFonts w:ascii="Times New Roman" w:hAnsi="Times New Roman" w:cs="Times New Roman"/>
            <w:sz w:val="24"/>
          </w:rPr>
          <w:delText xml:space="preserve">usually </w:delText>
        </w:r>
      </w:del>
      <w:r w:rsidR="004E1A3E">
        <w:rPr>
          <w:rFonts w:ascii="Times New Roman" w:hAnsi="Times New Roman" w:cs="Times New Roman"/>
          <w:sz w:val="24"/>
        </w:rPr>
        <w:t>represent</w:t>
      </w:r>
      <w:del w:id="60" w:author="Miller, Harvey" w:date="2021-10-11T10:50:00Z">
        <w:r w:rsidR="004E1A3E" w:rsidDel="00B00524">
          <w:rPr>
            <w:rFonts w:ascii="Times New Roman" w:hAnsi="Times New Roman" w:cs="Times New Roman"/>
            <w:sz w:val="24"/>
          </w:rPr>
          <w:delText>s</w:delText>
        </w:r>
      </w:del>
      <w:r w:rsidR="004E1A3E">
        <w:rPr>
          <w:rFonts w:ascii="Times New Roman" w:hAnsi="Times New Roman" w:cs="Times New Roman"/>
          <w:sz w:val="24"/>
        </w:rPr>
        <w:t xml:space="preserve"> the actual or experienced accessibility</w:t>
      </w:r>
      <w:ins w:id="61" w:author="Miller, Harvey" w:date="2021-10-11T10:50:00Z">
        <w:r w:rsidR="00B00524">
          <w:rPr>
            <w:rFonts w:ascii="Times New Roman" w:hAnsi="Times New Roman" w:cs="Times New Roman"/>
            <w:sz w:val="24"/>
          </w:rPr>
          <w:t xml:space="preserve"> by users</w:t>
        </w:r>
      </w:ins>
      <w:r w:rsidR="004E1A3E">
        <w:rPr>
          <w:rFonts w:ascii="Times New Roman" w:hAnsi="Times New Roman" w:cs="Times New Roman"/>
          <w:sz w:val="24"/>
        </w:rPr>
        <w:t xml:space="preserve">. </w:t>
      </w:r>
      <w:r w:rsidR="0053343D">
        <w:rPr>
          <w:rFonts w:ascii="Times New Roman" w:hAnsi="Times New Roman" w:cs="Times New Roman"/>
          <w:sz w:val="24"/>
        </w:rPr>
        <w:t>Due to the lack of accessible real-time data source, most traditional accessibility measures are calculated based on transit schedule</w:t>
      </w:r>
      <w:ins w:id="62" w:author="Miller, Harvey" w:date="2021-10-11T10:50:00Z">
        <w:r w:rsidR="006333C9">
          <w:rPr>
            <w:rFonts w:ascii="Times New Roman" w:hAnsi="Times New Roman" w:cs="Times New Roman"/>
            <w:sz w:val="24"/>
          </w:rPr>
          <w:t>s</w:t>
        </w:r>
      </w:ins>
      <w:r w:rsidR="0053343D">
        <w:rPr>
          <w:rFonts w:ascii="Times New Roman" w:hAnsi="Times New Roman" w:cs="Times New Roman"/>
          <w:sz w:val="24"/>
        </w:rPr>
        <w:t xml:space="preserve"> </w:t>
      </w:r>
      <w:r w:rsidR="0053343D">
        <w:rPr>
          <w:rFonts w:ascii="Times New Roman" w:hAnsi="Times New Roman" w:cs="Times New Roman"/>
          <w:sz w:val="24"/>
        </w:rPr>
        <w:fldChar w:fldCharType="begin" w:fldLock="1"/>
      </w:r>
      <w:r w:rsidR="0053343D">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53343D">
        <w:rPr>
          <w:rFonts w:ascii="Times New Roman" w:hAnsi="Times New Roman" w:cs="Times New Roman"/>
          <w:sz w:val="24"/>
        </w:rPr>
        <w:fldChar w:fldCharType="separate"/>
      </w:r>
      <w:r w:rsidR="0053343D" w:rsidRPr="001C67B7">
        <w:rPr>
          <w:rFonts w:ascii="Times New Roman" w:hAnsi="Times New Roman" w:cs="Times New Roman"/>
          <w:noProof/>
          <w:sz w:val="24"/>
        </w:rPr>
        <w:t>(Wessel &amp; Farber, 2019)</w:t>
      </w:r>
      <w:r w:rsidR="0053343D">
        <w:rPr>
          <w:rFonts w:ascii="Times New Roman" w:hAnsi="Times New Roman" w:cs="Times New Roman"/>
          <w:sz w:val="24"/>
        </w:rPr>
        <w:fldChar w:fldCharType="end"/>
      </w:r>
      <w:r w:rsidR="00AD32C6">
        <w:rPr>
          <w:rFonts w:ascii="Times New Roman" w:hAnsi="Times New Roman" w:cs="Times New Roman"/>
          <w:sz w:val="24"/>
        </w:rPr>
        <w:t xml:space="preserve">; therefore, </w:t>
      </w:r>
      <w:r w:rsidR="00AD32C6">
        <w:rPr>
          <w:rFonts w:ascii="Times New Roman" w:hAnsi="Times New Roman" w:cs="Times New Roman"/>
          <w:sz w:val="24"/>
        </w:rPr>
        <w:lastRenderedPageBreak/>
        <w:t xml:space="preserve">many </w:t>
      </w:r>
      <w:r w:rsidR="009B045D">
        <w:rPr>
          <w:rFonts w:ascii="Times New Roman" w:hAnsi="Times New Roman" w:cs="Times New Roman"/>
          <w:sz w:val="24"/>
        </w:rPr>
        <w:t>schedule</w:t>
      </w:r>
      <w:r w:rsidR="00AD32C6">
        <w:rPr>
          <w:rFonts w:ascii="Times New Roman" w:hAnsi="Times New Roman" w:cs="Times New Roman"/>
          <w:sz w:val="24"/>
        </w:rPr>
        <w:t xml:space="preserve">-based accessibility measures </w:t>
      </w:r>
      <w:r w:rsidR="000D794D">
        <w:rPr>
          <w:rFonts w:ascii="Times New Roman" w:hAnsi="Times New Roman" w:cs="Times New Roman"/>
          <w:sz w:val="24"/>
        </w:rPr>
        <w:t xml:space="preserve">can </w:t>
      </w:r>
      <w:r w:rsidR="00F316E9">
        <w:rPr>
          <w:rFonts w:ascii="Times New Roman" w:hAnsi="Times New Roman" w:cs="Times New Roman"/>
          <w:sz w:val="24"/>
        </w:rPr>
        <w:t>be unreliable</w:t>
      </w:r>
      <w:r w:rsidR="000527DF">
        <w:rPr>
          <w:rFonts w:ascii="Times New Roman" w:hAnsi="Times New Roman" w:cs="Times New Roman"/>
          <w:sz w:val="24"/>
        </w:rPr>
        <w:t xml:space="preserve"> </w:t>
      </w:r>
      <w:r w:rsidR="00E86790">
        <w:rPr>
          <w:rFonts w:ascii="Times New Roman" w:hAnsi="Times New Roman" w:cs="Times New Roman"/>
          <w:sz w:val="24"/>
        </w:rPr>
        <w:t xml:space="preserve">due to </w:t>
      </w:r>
      <w:r w:rsidR="000527DF">
        <w:rPr>
          <w:rFonts w:ascii="Times New Roman" w:hAnsi="Times New Roman" w:cs="Times New Roman"/>
          <w:sz w:val="24"/>
        </w:rPr>
        <w:t>two factors</w:t>
      </w:r>
      <w:r w:rsidR="00E0648A">
        <w:rPr>
          <w:rFonts w:ascii="Times New Roman" w:hAnsi="Times New Roman" w:cs="Times New Roman"/>
          <w:sz w:val="24"/>
        </w:rPr>
        <w:t xml:space="preserve">: </w:t>
      </w:r>
      <w:r w:rsidR="00E0648A" w:rsidRPr="00DF74B5">
        <w:rPr>
          <w:rFonts w:ascii="Times New Roman" w:hAnsi="Times New Roman" w:cs="Times New Roman"/>
          <w:i/>
          <w:iCs/>
          <w:sz w:val="24"/>
        </w:rPr>
        <w:t>uncertainty</w:t>
      </w:r>
      <w:r w:rsidR="00E0648A">
        <w:rPr>
          <w:rFonts w:ascii="Times New Roman" w:hAnsi="Times New Roman" w:cs="Times New Roman"/>
          <w:sz w:val="24"/>
        </w:rPr>
        <w:t xml:space="preserve"> and </w:t>
      </w:r>
      <w:r w:rsidR="00E0648A" w:rsidRPr="00DF74B5">
        <w:rPr>
          <w:rFonts w:ascii="Times New Roman" w:hAnsi="Times New Roman" w:cs="Times New Roman"/>
          <w:i/>
          <w:iCs/>
          <w:sz w:val="24"/>
        </w:rPr>
        <w:t>accuracy</w:t>
      </w:r>
      <w:r w:rsidR="00E0648A">
        <w:rPr>
          <w:rFonts w:ascii="Times New Roman" w:hAnsi="Times New Roman" w:cs="Times New Roman"/>
          <w:sz w:val="24"/>
        </w:rPr>
        <w:t>.</w:t>
      </w:r>
      <w:r w:rsidR="00DF74B5">
        <w:rPr>
          <w:rFonts w:ascii="Times New Roman" w:hAnsi="Times New Roman" w:cs="Times New Roman"/>
          <w:sz w:val="24"/>
        </w:rPr>
        <w:t xml:space="preserve"> </w:t>
      </w:r>
    </w:p>
    <w:p w14:paraId="609C5049" w14:textId="12E7C3EB" w:rsidR="000A3170" w:rsidRDefault="00EC6662" w:rsidP="00674454">
      <w:pPr>
        <w:spacing w:line="480" w:lineRule="auto"/>
        <w:ind w:firstLine="720"/>
        <w:jc w:val="both"/>
        <w:rPr>
          <w:rFonts w:ascii="Times New Roman" w:hAnsi="Times New Roman" w:cs="Times New Roman"/>
          <w:sz w:val="24"/>
        </w:rPr>
      </w:pPr>
      <w:r w:rsidRPr="00A265CC">
        <w:rPr>
          <w:rFonts w:ascii="Times New Roman" w:hAnsi="Times New Roman" w:cs="Times New Roman"/>
          <w:i/>
          <w:iCs/>
          <w:sz w:val="24"/>
        </w:rPr>
        <w:t>Uncertainty</w:t>
      </w:r>
      <w:r>
        <w:rPr>
          <w:rFonts w:ascii="Times New Roman" w:hAnsi="Times New Roman" w:cs="Times New Roman"/>
          <w:sz w:val="24"/>
        </w:rPr>
        <w:t xml:space="preserve"> </w:t>
      </w:r>
      <w:r w:rsidR="00E42724">
        <w:rPr>
          <w:rFonts w:ascii="Times New Roman" w:hAnsi="Times New Roman" w:cs="Times New Roman"/>
          <w:sz w:val="24"/>
        </w:rPr>
        <w:t>refers to the</w:t>
      </w:r>
      <w:r w:rsidR="00D03A1D">
        <w:rPr>
          <w:rFonts w:ascii="Times New Roman" w:hAnsi="Times New Roman" w:cs="Times New Roman"/>
          <w:sz w:val="24"/>
        </w:rPr>
        <w:t xml:space="preserve"> </w:t>
      </w:r>
      <w:r w:rsidR="00D05282">
        <w:rPr>
          <w:rFonts w:ascii="Times New Roman" w:hAnsi="Times New Roman" w:cs="Times New Roman"/>
          <w:sz w:val="24"/>
        </w:rPr>
        <w:t>stochastic</w:t>
      </w:r>
      <w:r w:rsidR="00CA38F9">
        <w:rPr>
          <w:rFonts w:ascii="Times New Roman" w:hAnsi="Times New Roman" w:cs="Times New Roman"/>
          <w:sz w:val="24"/>
        </w:rPr>
        <w:t xml:space="preserve"> </w:t>
      </w:r>
      <w:r w:rsidR="00081B1D">
        <w:rPr>
          <w:rFonts w:ascii="Times New Roman" w:hAnsi="Times New Roman" w:cs="Times New Roman"/>
          <w:sz w:val="24"/>
        </w:rPr>
        <w:t xml:space="preserve">variation of </w:t>
      </w:r>
      <w:r w:rsidR="00CA38F9">
        <w:rPr>
          <w:rFonts w:ascii="Times New Roman" w:hAnsi="Times New Roman" w:cs="Times New Roman"/>
          <w:sz w:val="24"/>
        </w:rPr>
        <w:t>the accessibility measure</w:t>
      </w:r>
      <w:r w:rsidR="00500D97">
        <w:rPr>
          <w:rFonts w:ascii="Times New Roman" w:hAnsi="Times New Roman" w:cs="Times New Roman"/>
          <w:sz w:val="24"/>
        </w:rPr>
        <w:t>,</w:t>
      </w:r>
      <w:r w:rsidR="00CA38F9">
        <w:rPr>
          <w:rFonts w:ascii="Times New Roman" w:hAnsi="Times New Roman" w:cs="Times New Roman"/>
          <w:sz w:val="24"/>
        </w:rPr>
        <w:t xml:space="preserve"> due to </w:t>
      </w:r>
      <w:r w:rsidR="001B3FD8">
        <w:rPr>
          <w:rFonts w:ascii="Times New Roman" w:hAnsi="Times New Roman" w:cs="Times New Roman"/>
          <w:sz w:val="24"/>
        </w:rPr>
        <w:t>on-time performance</w:t>
      </w:r>
      <w:r w:rsidR="00CA38F9">
        <w:rPr>
          <w:rFonts w:ascii="Times New Roman" w:hAnsi="Times New Roman" w:cs="Times New Roman"/>
          <w:sz w:val="24"/>
        </w:rPr>
        <w:t xml:space="preserve"> </w:t>
      </w:r>
      <w:r w:rsidR="003024DA">
        <w:rPr>
          <w:rFonts w:ascii="Times New Roman" w:hAnsi="Times New Roman" w:cs="Times New Roman"/>
          <w:sz w:val="24"/>
        </w:rPr>
        <w:t xml:space="preserve">and </w:t>
      </w:r>
      <w:r w:rsidR="00CA38F9">
        <w:rPr>
          <w:rFonts w:ascii="Times New Roman" w:hAnsi="Times New Roman" w:cs="Times New Roman"/>
          <w:sz w:val="24"/>
        </w:rPr>
        <w:t>measuring error</w:t>
      </w:r>
      <w:r w:rsidR="001B3FD8">
        <w:rPr>
          <w:rFonts w:ascii="Times New Roman" w:hAnsi="Times New Roman" w:cs="Times New Roman"/>
          <w:sz w:val="24"/>
        </w:rPr>
        <w:t>.</w:t>
      </w:r>
      <w:r w:rsidR="00081B1D">
        <w:rPr>
          <w:rFonts w:ascii="Times New Roman" w:hAnsi="Times New Roman" w:cs="Times New Roman"/>
          <w:sz w:val="24"/>
        </w:rPr>
        <w:t xml:space="preserve"> P</w:t>
      </w:r>
      <w:r w:rsidR="00FB3D68">
        <w:rPr>
          <w:rFonts w:ascii="Times New Roman" w:hAnsi="Times New Roman" w:cs="Times New Roman"/>
          <w:sz w:val="24"/>
        </w:rPr>
        <w:t>ublic t</w:t>
      </w:r>
      <w:r w:rsidR="00116A99">
        <w:rPr>
          <w:rFonts w:ascii="Times New Roman" w:hAnsi="Times New Roman" w:cs="Times New Roman"/>
          <w:sz w:val="24"/>
        </w:rPr>
        <w:t>ransit systems are constantly changing</w:t>
      </w:r>
      <w:ins w:id="63" w:author="Miller, Harvey" w:date="2021-10-11T10:51:00Z">
        <w:r w:rsidR="006333C9">
          <w:rPr>
            <w:rFonts w:ascii="Times New Roman" w:hAnsi="Times New Roman" w:cs="Times New Roman"/>
            <w:sz w:val="24"/>
          </w:rPr>
          <w:t>, with</w:t>
        </w:r>
      </w:ins>
      <w:del w:id="64" w:author="Miller, Harvey" w:date="2021-10-11T10:51:00Z">
        <w:r w:rsidR="001B3FD8" w:rsidDel="006333C9">
          <w:rPr>
            <w:rFonts w:ascii="Times New Roman" w:hAnsi="Times New Roman" w:cs="Times New Roman"/>
            <w:sz w:val="24"/>
          </w:rPr>
          <w:delText xml:space="preserve"> </w:delText>
        </w:r>
        <w:r w:rsidR="00AE6269" w:rsidDel="006333C9">
          <w:rPr>
            <w:rFonts w:ascii="Times New Roman" w:hAnsi="Times New Roman" w:cs="Times New Roman"/>
            <w:sz w:val="24"/>
          </w:rPr>
          <w:delText>– i.e.</w:delText>
        </w:r>
        <w:r w:rsidR="00427FBD" w:rsidDel="006333C9">
          <w:rPr>
            <w:rFonts w:ascii="Times New Roman" w:hAnsi="Times New Roman" w:cs="Times New Roman"/>
            <w:sz w:val="24"/>
          </w:rPr>
          <w:delText>,</w:delText>
        </w:r>
      </w:del>
      <w:r w:rsidR="00AE6269">
        <w:rPr>
          <w:rFonts w:ascii="Times New Roman" w:hAnsi="Times New Roman" w:cs="Times New Roman"/>
          <w:sz w:val="24"/>
        </w:rPr>
        <w:t xml:space="preserve"> </w:t>
      </w:r>
      <w:commentRangeStart w:id="65"/>
      <w:r w:rsidR="00AE6269">
        <w:rPr>
          <w:rFonts w:ascii="Times New Roman" w:hAnsi="Times New Roman" w:cs="Times New Roman"/>
          <w:sz w:val="24"/>
        </w:rPr>
        <w:t>early</w:t>
      </w:r>
      <w:commentRangeEnd w:id="65"/>
      <w:r w:rsidR="004A0970">
        <w:rPr>
          <w:rStyle w:val="CommentReference"/>
        </w:rPr>
        <w:commentReference w:id="65"/>
      </w:r>
      <w:r w:rsidR="00AE6269">
        <w:rPr>
          <w:rFonts w:ascii="Times New Roman" w:hAnsi="Times New Roman" w:cs="Times New Roman"/>
          <w:sz w:val="24"/>
        </w:rPr>
        <w:t xml:space="preserve"> or late </w:t>
      </w:r>
      <w:ins w:id="66" w:author="Miller, Harvey" w:date="2021-10-11T10:51:00Z">
        <w:r w:rsidR="004A0970">
          <w:rPr>
            <w:rFonts w:ascii="Times New Roman" w:hAnsi="Times New Roman" w:cs="Times New Roman"/>
            <w:sz w:val="24"/>
          </w:rPr>
          <w:t xml:space="preserve">arrival </w:t>
        </w:r>
      </w:ins>
      <w:r w:rsidR="00AE6269">
        <w:rPr>
          <w:rFonts w:ascii="Times New Roman" w:hAnsi="Times New Roman" w:cs="Times New Roman"/>
          <w:sz w:val="24"/>
        </w:rPr>
        <w:t>time</w:t>
      </w:r>
      <w:ins w:id="67" w:author="Miller, Harvey" w:date="2021-10-11T10:51:00Z">
        <w:r w:rsidR="004A0970">
          <w:rPr>
            <w:rFonts w:ascii="Times New Roman" w:hAnsi="Times New Roman" w:cs="Times New Roman"/>
            <w:sz w:val="24"/>
          </w:rPr>
          <w:t>s</w:t>
        </w:r>
      </w:ins>
      <w:r w:rsidR="00AE6269">
        <w:rPr>
          <w:rFonts w:ascii="Times New Roman" w:hAnsi="Times New Roman" w:cs="Times New Roman"/>
          <w:sz w:val="24"/>
        </w:rPr>
        <w:t xml:space="preserve"> because of </w:t>
      </w:r>
      <w:r w:rsidR="00207E60">
        <w:rPr>
          <w:rFonts w:ascii="Times New Roman" w:hAnsi="Times New Roman" w:cs="Times New Roman"/>
          <w:sz w:val="24"/>
        </w:rPr>
        <w:t xml:space="preserve">unexpected external or internal factors, such as </w:t>
      </w:r>
      <w:r w:rsidR="00AE6269">
        <w:rPr>
          <w:rFonts w:ascii="Times New Roman" w:hAnsi="Times New Roman" w:cs="Times New Roman"/>
          <w:sz w:val="24"/>
        </w:rPr>
        <w:t>traffic</w:t>
      </w:r>
      <w:r w:rsidR="00207E60">
        <w:rPr>
          <w:rFonts w:ascii="Times New Roman" w:hAnsi="Times New Roman" w:cs="Times New Roman"/>
          <w:sz w:val="24"/>
        </w:rPr>
        <w:t>,</w:t>
      </w:r>
      <w:r w:rsidR="00390121">
        <w:rPr>
          <w:rFonts w:ascii="Times New Roman" w:hAnsi="Times New Roman" w:cs="Times New Roman"/>
          <w:sz w:val="24"/>
        </w:rPr>
        <w:t xml:space="preserve"> </w:t>
      </w:r>
      <w:r w:rsidR="00AE6269">
        <w:rPr>
          <w:rFonts w:ascii="Times New Roman" w:hAnsi="Times New Roman" w:cs="Times New Roman"/>
          <w:sz w:val="24"/>
        </w:rPr>
        <w:t>weather</w:t>
      </w:r>
      <w:r w:rsidR="00207E60">
        <w:rPr>
          <w:rFonts w:ascii="Times New Roman" w:hAnsi="Times New Roman" w:cs="Times New Roman"/>
          <w:sz w:val="24"/>
        </w:rPr>
        <w:t>, vehicle conditions, or operator conditions</w:t>
      </w:r>
      <w:r w:rsidR="00DA24AF">
        <w:rPr>
          <w:rFonts w:ascii="Times New Roman" w:hAnsi="Times New Roman" w:cs="Times New Roman"/>
          <w:sz w:val="24"/>
        </w:rPr>
        <w:t xml:space="preserve">. </w:t>
      </w:r>
      <w:r w:rsidR="00460A15">
        <w:rPr>
          <w:rFonts w:ascii="Times New Roman" w:hAnsi="Times New Roman" w:cs="Times New Roman"/>
          <w:sz w:val="24"/>
        </w:rPr>
        <w:fldChar w:fldCharType="begin" w:fldLock="1"/>
      </w:r>
      <w:r w:rsidR="00460A15">
        <w:rPr>
          <w:rFonts w:ascii="Times New Roman" w:hAnsi="Times New Roman" w:cs="Times New Roman"/>
          <w:sz w:val="24"/>
        </w:rPr>
        <w:instrText>ADDIN CSL_CITATION {"citationItems":[{"id":"ITEM-1","itemData":{"ISSN":"0191-2615","author":[{"dropping-particle":"","family":"Hall","given":"Randolph W","non-dropping-particle":"","parse-names":false,"suffix":""}],"container-title":"Transportation Research Part B: Methodological","id":"ITEM-1","issue":"4","issued":{"date-parts":[["1983"]]},"page":"275-290","publisher":"Elsevier","title":"Travel outcome and performance: the effect of uncertainty on accessibility","type":"article-journal","volume":"17"},"uris":["http://www.mendeley.com/documents/?uuid=355b00bf-863e-4494-86be-66b2ca2bde0f"]}],"mendeley":{"formattedCitation":"(Hall, 1983)","manualFormatting":"Hall (1983)","plainTextFormattedCitation":"(Hall, 1983)","previouslyFormattedCitation":"(Hall, 1983)"},"properties":{"noteIndex":0},"schema":"https://github.com/citation-style-language/schema/raw/master/csl-citation.json"}</w:instrText>
      </w:r>
      <w:r w:rsidR="00460A15">
        <w:rPr>
          <w:rFonts w:ascii="Times New Roman" w:hAnsi="Times New Roman" w:cs="Times New Roman"/>
          <w:sz w:val="24"/>
        </w:rPr>
        <w:fldChar w:fldCharType="separate"/>
      </w:r>
      <w:r w:rsidR="00460A15" w:rsidRPr="00D0698A">
        <w:rPr>
          <w:rFonts w:ascii="Times New Roman" w:hAnsi="Times New Roman" w:cs="Times New Roman"/>
          <w:noProof/>
          <w:sz w:val="24"/>
        </w:rPr>
        <w:t xml:space="preserve">Hall </w:t>
      </w:r>
      <w:r w:rsidR="00460A15">
        <w:rPr>
          <w:rFonts w:ascii="Times New Roman" w:hAnsi="Times New Roman" w:cs="Times New Roman"/>
          <w:noProof/>
          <w:sz w:val="24"/>
        </w:rPr>
        <w:t>(</w:t>
      </w:r>
      <w:r w:rsidR="00460A15" w:rsidRPr="00D0698A">
        <w:rPr>
          <w:rFonts w:ascii="Times New Roman" w:hAnsi="Times New Roman" w:cs="Times New Roman"/>
          <w:noProof/>
          <w:sz w:val="24"/>
        </w:rPr>
        <w:t>1983)</w:t>
      </w:r>
      <w:r w:rsidR="00460A15">
        <w:rPr>
          <w:rFonts w:ascii="Times New Roman" w:hAnsi="Times New Roman" w:cs="Times New Roman"/>
          <w:sz w:val="24"/>
        </w:rPr>
        <w:fldChar w:fldCharType="end"/>
      </w:r>
      <w:r w:rsidR="00460A15">
        <w:rPr>
          <w:rFonts w:ascii="Times New Roman" w:hAnsi="Times New Roman" w:cs="Times New Roman"/>
          <w:sz w:val="24"/>
        </w:rPr>
        <w:t xml:space="preserve"> was among the first to consider uncertainty when formulating and calculating accessibility.</w:t>
      </w:r>
      <w:r w:rsidR="00D95618">
        <w:rPr>
          <w:rFonts w:ascii="Times New Roman" w:hAnsi="Times New Roman" w:cs="Times New Roman"/>
          <w:sz w:val="24"/>
        </w:rPr>
        <w:t xml:space="preserve"> </w:t>
      </w:r>
      <w:r w:rsidR="00F650E4">
        <w:rPr>
          <w:rFonts w:ascii="Times New Roman" w:hAnsi="Times New Roman" w:cs="Times New Roman"/>
          <w:sz w:val="24"/>
        </w:rPr>
        <w:t>Similar to the development of STP, more studies are dedicated to discussing the unreliability of accessibility measures with better dataset</w:t>
      </w:r>
      <w:r w:rsidR="00500A5E">
        <w:rPr>
          <w:rFonts w:ascii="Times New Roman" w:hAnsi="Times New Roman" w:cs="Times New Roman"/>
          <w:sz w:val="24"/>
        </w:rPr>
        <w:t>s</w:t>
      </w:r>
      <w:r w:rsidR="00F650E4">
        <w:rPr>
          <w:rFonts w:ascii="Times New Roman" w:hAnsi="Times New Roman" w:cs="Times New Roman"/>
          <w:sz w:val="24"/>
        </w:rPr>
        <w:t>.</w:t>
      </w:r>
      <w:r w:rsidR="00C0760E">
        <w:rPr>
          <w:rFonts w:ascii="Times New Roman" w:hAnsi="Times New Roman" w:cs="Times New Roman"/>
          <w:sz w:val="24"/>
        </w:rPr>
        <w:t xml:space="preserve"> For example,</w:t>
      </w:r>
      <w:r w:rsidR="00F650E4">
        <w:rPr>
          <w:rFonts w:ascii="Times New Roman" w:hAnsi="Times New Roman" w:cs="Times New Roman"/>
          <w:sz w:val="24"/>
        </w:rPr>
        <w:t xml:space="preserve"> </w:t>
      </w:r>
      <w:r w:rsidR="00E60846">
        <w:rPr>
          <w:rFonts w:ascii="Times New Roman" w:hAnsi="Times New Roman" w:cs="Times New Roman"/>
          <w:sz w:val="24"/>
        </w:rPr>
        <w:fldChar w:fldCharType="begin" w:fldLock="1"/>
      </w:r>
      <w:r w:rsidR="00A27FD8">
        <w:rPr>
          <w:rFonts w:ascii="Times New Roman" w:hAnsi="Times New Roman" w:cs="Times New Roman"/>
          <w:sz w:val="24"/>
        </w:rPr>
        <w:instrText>ADDIN CSL_CITATION {"citationItems":[{"id":"ITEM-1","itemData":{"ISSN":"1572-9435","author":[{"dropping-particle":"","family":"Kim","given":"Hyun","non-dropping-particle":"","parse-names":false,"suffix":""},{"dropping-particle":"","family":"Song","given":"Yena","non-dropping-particle":"","parse-names":false,"suffix":""}],"container-title":"Transportation","id":"ITEM-1","issue":"4","issued":{"date-parts":[["2018"]]},"page":"1075-1100","publisher":"Springer","title":"An integrated measure of accessibility and reliability of mass transit systems","type":"article-journal","volume":"45"},"uris":["http://www.mendeley.com/documents/?uuid=c8a276c7-bf81-4901-aea7-01c84015c75c"]}],"mendeley":{"formattedCitation":"(Kim &amp; Song, 2018)","manualFormatting":"Kim &amp; Song (2018)","plainTextFormattedCitation":"(Kim &amp; Song, 2018)","previouslyFormattedCitation":"(Kim &amp; Song, 2018)"},"properties":{"noteIndex":0},"schema":"https://github.com/citation-style-language/schema/raw/master/csl-citation.json"}</w:instrText>
      </w:r>
      <w:r w:rsidR="00E60846">
        <w:rPr>
          <w:rFonts w:ascii="Times New Roman" w:hAnsi="Times New Roman" w:cs="Times New Roman"/>
          <w:sz w:val="24"/>
        </w:rPr>
        <w:fldChar w:fldCharType="separate"/>
      </w:r>
      <w:r w:rsidR="00E60846" w:rsidRPr="00E60846">
        <w:rPr>
          <w:rFonts w:ascii="Times New Roman" w:hAnsi="Times New Roman" w:cs="Times New Roman"/>
          <w:noProof/>
          <w:sz w:val="24"/>
        </w:rPr>
        <w:t xml:space="preserve">Kim &amp; Song </w:t>
      </w:r>
      <w:r w:rsidR="00E60846">
        <w:rPr>
          <w:rFonts w:ascii="Times New Roman" w:hAnsi="Times New Roman" w:cs="Times New Roman"/>
          <w:noProof/>
          <w:sz w:val="24"/>
        </w:rPr>
        <w:t>(</w:t>
      </w:r>
      <w:r w:rsidR="00E60846" w:rsidRPr="00E60846">
        <w:rPr>
          <w:rFonts w:ascii="Times New Roman" w:hAnsi="Times New Roman" w:cs="Times New Roman"/>
          <w:noProof/>
          <w:sz w:val="24"/>
        </w:rPr>
        <w:t>2018)</w:t>
      </w:r>
      <w:r w:rsidR="00E60846">
        <w:rPr>
          <w:rFonts w:ascii="Times New Roman" w:hAnsi="Times New Roman" w:cs="Times New Roman"/>
          <w:sz w:val="24"/>
        </w:rPr>
        <w:fldChar w:fldCharType="end"/>
      </w:r>
      <w:r w:rsidR="00F650E4">
        <w:rPr>
          <w:rFonts w:ascii="Times New Roman" w:hAnsi="Times New Roman" w:cs="Times New Roman"/>
          <w:sz w:val="24"/>
        </w:rPr>
        <w:t xml:space="preserve"> discuss an integrated measure of accessibility and reliability for transit systems</w:t>
      </w:r>
      <w:r w:rsidR="00734A99">
        <w:rPr>
          <w:rFonts w:ascii="Times New Roman" w:hAnsi="Times New Roman" w:cs="Times New Roman"/>
          <w:sz w:val="24"/>
        </w:rPr>
        <w:t>;</w:t>
      </w:r>
      <w:r w:rsidR="00F650E4">
        <w:rPr>
          <w:rFonts w:ascii="Times New Roman" w:hAnsi="Times New Roman" w:cs="Times New Roman"/>
          <w:sz w:val="24"/>
        </w:rPr>
        <w:t xml:space="preserve"> </w:t>
      </w:r>
      <w:r w:rsidR="000A3170">
        <w:rPr>
          <w:rFonts w:ascii="Times New Roman" w:hAnsi="Times New Roman" w:cs="Times New Roman"/>
          <w:sz w:val="24"/>
        </w:rPr>
        <w:fldChar w:fldCharType="begin" w:fldLock="1"/>
      </w:r>
      <w:r w:rsidR="000A3170">
        <w:rPr>
          <w:rFonts w:ascii="Times New Roman" w:hAnsi="Times New Roman" w:cs="Times New Roman"/>
          <w:sz w:val="24"/>
        </w:rPr>
        <w:instrText>ADDIN CSL_CITATION {"citationItems":[{"id":"ITEM-1","itemData":{"ISSN":"1365-8816","author":[{"dropping-particle":"","family":"Zhang","given":"Tong","non-dropping-particle":"","parse-names":false,"suffix":""},{"dropping-particle":"","family":"Dong","given":"Shaoxuan","non-dropping-particle":"","parse-names":false,"suffix":""},{"dropping-particle":"","family":"Zeng","given":"Zhe","non-dropping-particle":"","parse-names":false,"suffix":""},{"dropping-particle":"","family":"Li","given":"Jing","non-dropping-particle":"","parse-names":false,"suffix":""}],"container-title":"International Journal of Geographical Information Science","id":"ITEM-1","issue":"8","issued":{"date-parts":[["2018"]]},"page":"1649-1676","publisher":"Taylor &amp; Francis","title":"Quantifying multi-modal public transit accessibility for large metropolitan areas: a time-dependent reliability modeling approach","type":"article-journal","volume":"32"},"uris":["http://www.mendeley.com/documents/?uuid=6e890f18-9d12-424a-b963-50dcf53c4f73"]}],"mendeley":{"formattedCitation":"(Zhang, Dong, Zeng, &amp; Li, 2018)","manualFormatting":"Zhang, Dong, Zeng, &amp; Li (2018)","plainTextFormattedCitation":"(Zhang, Dong, Zeng, &amp; Li, 2018)","previouslyFormattedCitation":"(Zhang, Dong, Zeng, &amp; Li, 2018)"},"properties":{"noteIndex":0},"schema":"https://github.com/citation-style-language/schema/raw/master/csl-citation.json"}</w:instrText>
      </w:r>
      <w:r w:rsidR="000A3170">
        <w:rPr>
          <w:rFonts w:ascii="Times New Roman" w:hAnsi="Times New Roman" w:cs="Times New Roman"/>
          <w:sz w:val="24"/>
        </w:rPr>
        <w:fldChar w:fldCharType="separate"/>
      </w:r>
      <w:r w:rsidR="000A3170" w:rsidRPr="00781A65">
        <w:rPr>
          <w:rFonts w:ascii="Times New Roman" w:hAnsi="Times New Roman" w:cs="Times New Roman"/>
          <w:noProof/>
          <w:sz w:val="24"/>
        </w:rPr>
        <w:t xml:space="preserve">Zhang, Dong, Zeng, &amp; Li </w:t>
      </w:r>
      <w:r w:rsidR="000A3170">
        <w:rPr>
          <w:rFonts w:ascii="Times New Roman" w:hAnsi="Times New Roman" w:cs="Times New Roman"/>
          <w:noProof/>
          <w:sz w:val="24"/>
        </w:rPr>
        <w:t>(</w:t>
      </w:r>
      <w:r w:rsidR="000A3170" w:rsidRPr="00781A65">
        <w:rPr>
          <w:rFonts w:ascii="Times New Roman" w:hAnsi="Times New Roman" w:cs="Times New Roman"/>
          <w:noProof/>
          <w:sz w:val="24"/>
        </w:rPr>
        <w:t>2018)</w:t>
      </w:r>
      <w:r w:rsidR="000A3170">
        <w:rPr>
          <w:rFonts w:ascii="Times New Roman" w:hAnsi="Times New Roman" w:cs="Times New Roman"/>
          <w:sz w:val="24"/>
        </w:rPr>
        <w:fldChar w:fldCharType="end"/>
      </w:r>
      <w:r w:rsidR="000A3170">
        <w:rPr>
          <w:rFonts w:ascii="Times New Roman" w:hAnsi="Times New Roman" w:cs="Times New Roman"/>
          <w:sz w:val="24"/>
        </w:rPr>
        <w:t xml:space="preserve"> introduce a time-dependent reliability modelling approach based on GPS trajectories to address traditional measures’ overestimation problem. </w:t>
      </w:r>
    </w:p>
    <w:p w14:paraId="7677B8BA" w14:textId="65992EA8" w:rsidR="0054376B" w:rsidRDefault="00E02566" w:rsidP="00674454">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Another factor </w:t>
      </w:r>
      <w:r w:rsidR="00FC29D4">
        <w:rPr>
          <w:rFonts w:ascii="Times New Roman" w:hAnsi="Times New Roman" w:cs="Times New Roman"/>
          <w:sz w:val="24"/>
        </w:rPr>
        <w:t>that can contribute to a</w:t>
      </w:r>
      <w:r w:rsidR="005A3005">
        <w:rPr>
          <w:rFonts w:ascii="Times New Roman" w:hAnsi="Times New Roman" w:cs="Times New Roman"/>
          <w:sz w:val="24"/>
        </w:rPr>
        <w:t xml:space="preserve"> schedule-based</w:t>
      </w:r>
      <w:r w:rsidR="00FC29D4">
        <w:rPr>
          <w:rFonts w:ascii="Times New Roman" w:hAnsi="Times New Roman" w:cs="Times New Roman"/>
          <w:sz w:val="24"/>
        </w:rPr>
        <w:t xml:space="preserve"> accessibility measure’s unreliability </w:t>
      </w:r>
      <w:r>
        <w:rPr>
          <w:rFonts w:ascii="Times New Roman" w:hAnsi="Times New Roman" w:cs="Times New Roman"/>
          <w:sz w:val="24"/>
        </w:rPr>
        <w:t xml:space="preserve">is </w:t>
      </w:r>
      <w:r w:rsidRPr="00E02566">
        <w:rPr>
          <w:rFonts w:ascii="Times New Roman" w:hAnsi="Times New Roman" w:cs="Times New Roman"/>
          <w:i/>
          <w:iCs/>
          <w:sz w:val="24"/>
        </w:rPr>
        <w:t>accuracy</w:t>
      </w:r>
      <w:r>
        <w:rPr>
          <w:rFonts w:ascii="Times New Roman" w:hAnsi="Times New Roman" w:cs="Times New Roman"/>
          <w:sz w:val="24"/>
        </w:rPr>
        <w:t xml:space="preserve">. </w:t>
      </w:r>
      <w:r w:rsidR="00D65B51">
        <w:rPr>
          <w:rFonts w:ascii="Times New Roman" w:hAnsi="Times New Roman" w:cs="Times New Roman"/>
          <w:sz w:val="24"/>
        </w:rPr>
        <w:t>It</w:t>
      </w:r>
      <w:r w:rsidR="00A265CC">
        <w:rPr>
          <w:rFonts w:ascii="Times New Roman" w:hAnsi="Times New Roman" w:cs="Times New Roman"/>
          <w:sz w:val="24"/>
        </w:rPr>
        <w:t xml:space="preserve"> can be defined as systematic deviation</w:t>
      </w:r>
      <w:r w:rsidR="00E62C03">
        <w:rPr>
          <w:rFonts w:ascii="Times New Roman" w:hAnsi="Times New Roman" w:cs="Times New Roman"/>
          <w:sz w:val="24"/>
        </w:rPr>
        <w:t>s</w:t>
      </w:r>
      <w:r w:rsidR="00A265CC">
        <w:rPr>
          <w:rFonts w:ascii="Times New Roman" w:hAnsi="Times New Roman" w:cs="Times New Roman"/>
          <w:sz w:val="24"/>
        </w:rPr>
        <w:t xml:space="preserve"> of an accessibility measure from the standard benchmark</w:t>
      </w:r>
      <w:r w:rsidR="00FA598E">
        <w:rPr>
          <w:rFonts w:ascii="Times New Roman" w:hAnsi="Times New Roman" w:cs="Times New Roman"/>
          <w:sz w:val="24"/>
        </w:rPr>
        <w:t>. Some papers discuss</w:t>
      </w:r>
      <w:r w:rsidR="00E62C03">
        <w:rPr>
          <w:rFonts w:ascii="Times New Roman" w:hAnsi="Times New Roman" w:cs="Times New Roman"/>
          <w:sz w:val="24"/>
        </w:rPr>
        <w:t>ed</w:t>
      </w:r>
      <w:r w:rsidR="00FA598E">
        <w:rPr>
          <w:rFonts w:ascii="Times New Roman" w:hAnsi="Times New Roman" w:cs="Times New Roman"/>
          <w:sz w:val="24"/>
        </w:rPr>
        <w:t xml:space="preserve"> the </w:t>
      </w:r>
      <w:r w:rsidR="005A3005">
        <w:rPr>
          <w:rFonts w:ascii="Times New Roman" w:hAnsi="Times New Roman" w:cs="Times New Roman"/>
          <w:sz w:val="24"/>
        </w:rPr>
        <w:t>topic with empirical evidence</w:t>
      </w:r>
      <w:r w:rsidR="00FA598E">
        <w:rPr>
          <w:rFonts w:ascii="Times New Roman" w:hAnsi="Times New Roman" w:cs="Times New Roman"/>
          <w:sz w:val="24"/>
        </w:rPr>
        <w:t xml:space="preserve">: </w:t>
      </w:r>
      <w:r w:rsidR="0054376B">
        <w:rPr>
          <w:rFonts w:ascii="Times New Roman" w:hAnsi="Times New Roman" w:cs="Times New Roman"/>
          <w:sz w:val="24"/>
        </w:rPr>
        <w:fldChar w:fldCharType="begin" w:fldLock="1"/>
      </w:r>
      <w:r w:rsidR="0054376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2017)","previouslyFormattedCitation":"(Wessel et al., 2017)"},"properties":{"noteIndex":0},"schema":"https://github.com/citation-style-language/schema/raw/master/csl-citation.json"}</w:instrText>
      </w:r>
      <w:r w:rsidR="0054376B">
        <w:rPr>
          <w:rFonts w:ascii="Times New Roman" w:hAnsi="Times New Roman" w:cs="Times New Roman"/>
          <w:sz w:val="24"/>
        </w:rPr>
        <w:fldChar w:fldCharType="separate"/>
      </w:r>
      <w:r w:rsidR="0054376B" w:rsidRPr="00F94039">
        <w:rPr>
          <w:rFonts w:ascii="Times New Roman" w:hAnsi="Times New Roman" w:cs="Times New Roman"/>
          <w:noProof/>
          <w:sz w:val="24"/>
        </w:rPr>
        <w:t xml:space="preserve">Wessel et al. </w:t>
      </w:r>
      <w:r w:rsidR="0054376B">
        <w:rPr>
          <w:rFonts w:ascii="Times New Roman" w:hAnsi="Times New Roman" w:cs="Times New Roman"/>
          <w:noProof/>
          <w:sz w:val="24"/>
        </w:rPr>
        <w:t>(</w:t>
      </w:r>
      <w:r w:rsidR="0054376B" w:rsidRPr="00F94039">
        <w:rPr>
          <w:rFonts w:ascii="Times New Roman" w:hAnsi="Times New Roman" w:cs="Times New Roman"/>
          <w:noProof/>
          <w:sz w:val="24"/>
        </w:rPr>
        <w:t>2017)</w:t>
      </w:r>
      <w:r w:rsidR="0054376B">
        <w:rPr>
          <w:rFonts w:ascii="Times New Roman" w:hAnsi="Times New Roman" w:cs="Times New Roman"/>
          <w:sz w:val="24"/>
        </w:rPr>
        <w:fldChar w:fldCharType="end"/>
      </w:r>
      <w:r w:rsidR="0054376B">
        <w:rPr>
          <w:rFonts w:ascii="Times New Roman" w:hAnsi="Times New Roman" w:cs="Times New Roman"/>
          <w:sz w:val="24"/>
        </w:rPr>
        <w:t xml:space="preserve"> constructed a retrospective transit timetable from real-time automatic vehicle location data to better capture the dynamic nature of transit system. The paper also provided a case study in Toronto Transit system and pointed out that real-time based accessibility does have significant deviation from the scheduled, and the pattern of the deviation does not seem random. </w:t>
      </w:r>
      <w:r w:rsidR="00216A2C">
        <w:rPr>
          <w:rFonts w:ascii="Times New Roman" w:hAnsi="Times New Roman" w:cs="Times New Roman"/>
          <w:sz w:val="24"/>
        </w:rPr>
        <w:fldChar w:fldCharType="begin" w:fldLock="1"/>
      </w:r>
      <w:r w:rsidR="0061712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216A2C">
        <w:rPr>
          <w:rFonts w:ascii="Times New Roman" w:hAnsi="Times New Roman" w:cs="Times New Roman"/>
          <w:sz w:val="24"/>
        </w:rPr>
        <w:fldChar w:fldCharType="separate"/>
      </w:r>
      <w:r w:rsidR="00216A2C" w:rsidRPr="00216A2C">
        <w:rPr>
          <w:rFonts w:ascii="Times New Roman" w:hAnsi="Times New Roman" w:cs="Times New Roman"/>
          <w:noProof/>
          <w:sz w:val="24"/>
        </w:rPr>
        <w:t xml:space="preserve">Wessel &amp; Farber </w:t>
      </w:r>
      <w:r w:rsidR="00216A2C">
        <w:rPr>
          <w:rFonts w:ascii="Times New Roman" w:hAnsi="Times New Roman" w:cs="Times New Roman"/>
          <w:noProof/>
          <w:sz w:val="24"/>
        </w:rPr>
        <w:t>(</w:t>
      </w:r>
      <w:r w:rsidR="00216A2C" w:rsidRPr="00216A2C">
        <w:rPr>
          <w:rFonts w:ascii="Times New Roman" w:hAnsi="Times New Roman" w:cs="Times New Roman"/>
          <w:noProof/>
          <w:sz w:val="24"/>
        </w:rPr>
        <w:t>2019)</w:t>
      </w:r>
      <w:r w:rsidR="00216A2C">
        <w:rPr>
          <w:rFonts w:ascii="Times New Roman" w:hAnsi="Times New Roman" w:cs="Times New Roman"/>
          <w:sz w:val="24"/>
        </w:rPr>
        <w:fldChar w:fldCharType="end"/>
      </w:r>
      <w:r w:rsidR="00216A2C">
        <w:rPr>
          <w:rFonts w:ascii="Times New Roman" w:hAnsi="Times New Roman" w:cs="Times New Roman"/>
          <w:sz w:val="24"/>
        </w:rPr>
        <w:t xml:space="preserve"> moreover explore</w:t>
      </w:r>
      <w:r w:rsidR="00A9625A">
        <w:rPr>
          <w:rFonts w:ascii="Times New Roman" w:hAnsi="Times New Roman" w:cs="Times New Roman"/>
          <w:sz w:val="24"/>
        </w:rPr>
        <w:t>d</w:t>
      </w:r>
      <w:r w:rsidR="00216A2C">
        <w:rPr>
          <w:rFonts w:ascii="Times New Roman" w:hAnsi="Times New Roman" w:cs="Times New Roman"/>
          <w:sz w:val="24"/>
        </w:rPr>
        <w:t xml:space="preserve"> the accuracy of schedule-based </w:t>
      </w:r>
      <w:r w:rsidR="00EC33B8">
        <w:rPr>
          <w:rFonts w:ascii="Times New Roman" w:hAnsi="Times New Roman" w:cs="Times New Roman"/>
          <w:sz w:val="24"/>
        </w:rPr>
        <w:t xml:space="preserve">accessibility </w:t>
      </w:r>
      <w:r w:rsidR="0054376B">
        <w:rPr>
          <w:rFonts w:ascii="Times New Roman" w:hAnsi="Times New Roman" w:cs="Times New Roman"/>
          <w:sz w:val="24"/>
        </w:rPr>
        <w:t xml:space="preserve">in </w:t>
      </w:r>
      <w:r w:rsidR="001C5129">
        <w:rPr>
          <w:rFonts w:ascii="Times New Roman" w:hAnsi="Times New Roman" w:cs="Times New Roman"/>
          <w:sz w:val="24"/>
        </w:rPr>
        <w:t xml:space="preserve">Toronto, </w:t>
      </w:r>
      <w:r w:rsidR="0054376B">
        <w:rPr>
          <w:rFonts w:ascii="Times New Roman" w:hAnsi="Times New Roman" w:cs="Times New Roman"/>
          <w:sz w:val="24"/>
        </w:rPr>
        <w:t>Jacksonville, Massachusetts Bay, and San Francisco. The paper conclude</w:t>
      </w:r>
      <w:r w:rsidR="00AD1AE5">
        <w:rPr>
          <w:rFonts w:ascii="Times New Roman" w:hAnsi="Times New Roman" w:cs="Times New Roman"/>
          <w:sz w:val="24"/>
        </w:rPr>
        <w:t>s</w:t>
      </w:r>
      <w:r w:rsidR="0054376B">
        <w:rPr>
          <w:rFonts w:ascii="Times New Roman" w:hAnsi="Times New Roman" w:cs="Times New Roman"/>
          <w:sz w:val="24"/>
        </w:rPr>
        <w:t xml:space="preserve"> that schedule-based accessibility measures overestimate on average by 5 to 15 percent or more, and it may not be sufficient to use schedule data alone to access transit accessibility for most transit systems.</w:t>
      </w:r>
    </w:p>
    <w:p w14:paraId="173D19F2" w14:textId="2BBF8124" w:rsidR="00F6475A" w:rsidRDefault="002537B6" w:rsidP="00674454">
      <w:pPr>
        <w:spacing w:line="480" w:lineRule="auto"/>
        <w:ind w:firstLine="720"/>
        <w:jc w:val="both"/>
        <w:rPr>
          <w:rFonts w:ascii="Times New Roman" w:hAnsi="Times New Roman" w:cs="Times New Roman"/>
          <w:sz w:val="24"/>
        </w:rPr>
      </w:pPr>
      <w:r>
        <w:rPr>
          <w:rFonts w:ascii="Times New Roman" w:hAnsi="Times New Roman" w:cs="Times New Roman"/>
          <w:sz w:val="24"/>
        </w:rPr>
        <w:lastRenderedPageBreak/>
        <w:t xml:space="preserve">Traditional schedule-based accessibility measures </w:t>
      </w:r>
      <w:r w:rsidR="00C40442">
        <w:rPr>
          <w:rFonts w:ascii="Times New Roman" w:hAnsi="Times New Roman" w:cs="Times New Roman"/>
          <w:sz w:val="24"/>
        </w:rPr>
        <w:t>have both uncertainty and accuracy issues.</w:t>
      </w:r>
      <w:r>
        <w:rPr>
          <w:rFonts w:ascii="Times New Roman" w:hAnsi="Times New Roman" w:cs="Times New Roman"/>
          <w:sz w:val="24"/>
        </w:rPr>
        <w:t xml:space="preserve"> </w:t>
      </w:r>
      <w:r w:rsidR="001C5129">
        <w:rPr>
          <w:rFonts w:ascii="Times New Roman" w:hAnsi="Times New Roman" w:cs="Times New Roman"/>
          <w:sz w:val="24"/>
        </w:rPr>
        <w:t xml:space="preserve">In the following sections, we </w:t>
      </w:r>
      <w:r>
        <w:rPr>
          <w:rFonts w:ascii="Times New Roman" w:hAnsi="Times New Roman" w:cs="Times New Roman"/>
          <w:sz w:val="24"/>
        </w:rPr>
        <w:t xml:space="preserve">continue the discussion of </w:t>
      </w:r>
      <w:r w:rsidR="00A35EED">
        <w:rPr>
          <w:rFonts w:ascii="Times New Roman" w:hAnsi="Times New Roman" w:cs="Times New Roman"/>
          <w:sz w:val="24"/>
        </w:rPr>
        <w:t xml:space="preserve">schedule-based </w:t>
      </w:r>
      <w:r>
        <w:rPr>
          <w:rFonts w:ascii="Times New Roman" w:hAnsi="Times New Roman" w:cs="Times New Roman"/>
          <w:sz w:val="24"/>
        </w:rPr>
        <w:t>unreliability issue</w:t>
      </w:r>
      <w:r w:rsidR="00A35EED">
        <w:rPr>
          <w:rFonts w:ascii="Times New Roman" w:hAnsi="Times New Roman" w:cs="Times New Roman"/>
          <w:sz w:val="24"/>
        </w:rPr>
        <w:t xml:space="preserve"> </w:t>
      </w:r>
      <w:r>
        <w:rPr>
          <w:rFonts w:ascii="Times New Roman" w:hAnsi="Times New Roman" w:cs="Times New Roman"/>
          <w:sz w:val="24"/>
        </w:rPr>
        <w:t>from both perspectives</w:t>
      </w:r>
      <w:r w:rsidR="00A35EED">
        <w:rPr>
          <w:rFonts w:ascii="Times New Roman" w:hAnsi="Times New Roman" w:cs="Times New Roman"/>
          <w:sz w:val="24"/>
        </w:rPr>
        <w:t xml:space="preserve">; we also expand the discussion to </w:t>
      </w:r>
      <w:ins w:id="68" w:author="Miller, Harvey" w:date="2021-10-11T10:53:00Z">
        <w:r w:rsidR="001D698C">
          <w:rPr>
            <w:rFonts w:ascii="Times New Roman" w:hAnsi="Times New Roman" w:cs="Times New Roman"/>
            <w:sz w:val="24"/>
          </w:rPr>
          <w:t xml:space="preserve">examine </w:t>
        </w:r>
      </w:ins>
      <w:ins w:id="69" w:author="Miller, Harvey" w:date="2021-10-11T10:54:00Z">
        <w:r w:rsidR="00F14CE4" w:rsidRPr="00F14CE4">
          <w:rPr>
            <w:rFonts w:ascii="Times New Roman" w:hAnsi="Times New Roman" w:cs="Times New Roman"/>
            <w:sz w:val="24"/>
          </w:rPr>
          <w:t>unreliability issue</w:t>
        </w:r>
        <w:r w:rsidR="00F14CE4">
          <w:rPr>
            <w:rFonts w:ascii="Times New Roman" w:hAnsi="Times New Roman" w:cs="Times New Roman"/>
            <w:sz w:val="24"/>
          </w:rPr>
          <w:t xml:space="preserve">s in </w:t>
        </w:r>
      </w:ins>
      <w:r w:rsidR="00A35EED">
        <w:rPr>
          <w:rFonts w:ascii="Times New Roman" w:hAnsi="Times New Roman" w:cs="Times New Roman"/>
          <w:sz w:val="24"/>
        </w:rPr>
        <w:t>retrospective</w:t>
      </w:r>
      <w:ins w:id="70" w:author="Miller, Harvey" w:date="2021-10-11T10:54:00Z">
        <w:r w:rsidR="00F14CE4">
          <w:rPr>
            <w:rFonts w:ascii="Times New Roman" w:hAnsi="Times New Roman" w:cs="Times New Roman"/>
            <w:sz w:val="24"/>
          </w:rPr>
          <w:t xml:space="preserve"> </w:t>
        </w:r>
      </w:ins>
      <w:del w:id="71" w:author="Miller, Harvey" w:date="2021-10-11T10:54:00Z">
        <w:r w:rsidR="00A35EED" w:rsidDel="00F14CE4">
          <w:rPr>
            <w:rFonts w:ascii="Times New Roman" w:hAnsi="Times New Roman" w:cs="Times New Roman"/>
            <w:sz w:val="24"/>
          </w:rPr>
          <w:delText xml:space="preserve">-based </w:delText>
        </w:r>
      </w:del>
      <w:r w:rsidR="00A35EED">
        <w:rPr>
          <w:rFonts w:ascii="Times New Roman" w:hAnsi="Times New Roman" w:cs="Times New Roman"/>
          <w:sz w:val="24"/>
        </w:rPr>
        <w:t>accessibility</w:t>
      </w:r>
      <w:ins w:id="72" w:author="Miller, Harvey" w:date="2021-10-11T10:54:00Z">
        <w:r w:rsidR="00F14CE4">
          <w:rPr>
            <w:rFonts w:ascii="Times New Roman" w:hAnsi="Times New Roman" w:cs="Times New Roman"/>
            <w:sz w:val="24"/>
          </w:rPr>
          <w:t xml:space="preserve"> measures</w:t>
        </w:r>
      </w:ins>
      <w:del w:id="73" w:author="Miller, Harvey" w:date="2021-10-11T10:54:00Z">
        <w:r w:rsidR="00A35EED" w:rsidDel="00F14CE4">
          <w:rPr>
            <w:rFonts w:ascii="Times New Roman" w:hAnsi="Times New Roman" w:cs="Times New Roman"/>
            <w:sz w:val="24"/>
          </w:rPr>
          <w:delText>’s</w:delText>
        </w:r>
      </w:del>
      <w:del w:id="74" w:author="Miller, Harvey" w:date="2021-10-11T10:53:00Z">
        <w:r w:rsidR="00A35EED" w:rsidDel="00F14CE4">
          <w:rPr>
            <w:rFonts w:ascii="Times New Roman" w:hAnsi="Times New Roman" w:cs="Times New Roman"/>
            <w:sz w:val="24"/>
          </w:rPr>
          <w:delText xml:space="preserve"> </w:delText>
        </w:r>
        <w:r w:rsidR="004B4F7A" w:rsidDel="00F14CE4">
          <w:rPr>
            <w:rFonts w:ascii="Times New Roman" w:hAnsi="Times New Roman" w:cs="Times New Roman"/>
            <w:sz w:val="24"/>
          </w:rPr>
          <w:delText xml:space="preserve">unreliability </w:delText>
        </w:r>
        <w:r w:rsidR="00A35EED" w:rsidDel="00F14CE4">
          <w:rPr>
            <w:rFonts w:ascii="Times New Roman" w:hAnsi="Times New Roman" w:cs="Times New Roman"/>
            <w:sz w:val="24"/>
          </w:rPr>
          <w:delText>issue</w:delText>
        </w:r>
      </w:del>
      <w:r>
        <w:rPr>
          <w:rFonts w:ascii="Times New Roman" w:hAnsi="Times New Roman" w:cs="Times New Roman"/>
          <w:sz w:val="24"/>
        </w:rPr>
        <w:t xml:space="preserve">. </w:t>
      </w:r>
    </w:p>
    <w:p w14:paraId="7857921A" w14:textId="4096B7E3" w:rsidR="0080109E" w:rsidRDefault="00781A65" w:rsidP="00674454">
      <w:pPr>
        <w:spacing w:line="480" w:lineRule="auto"/>
        <w:jc w:val="both"/>
        <w:rPr>
          <w:rFonts w:ascii="Times New Roman" w:hAnsi="Times New Roman" w:cs="Times New Roman"/>
          <w:sz w:val="24"/>
        </w:rPr>
      </w:pPr>
      <w:r>
        <w:rPr>
          <w:rFonts w:ascii="Times New Roman" w:hAnsi="Times New Roman" w:cs="Times New Roman"/>
          <w:sz w:val="24"/>
        </w:rPr>
        <w:t xml:space="preserve"> </w:t>
      </w:r>
    </w:p>
    <w:p w14:paraId="2878CB71" w14:textId="39F11FF1" w:rsidR="006C1B92" w:rsidRDefault="006C1B92" w:rsidP="00674454">
      <w:pPr>
        <w:pStyle w:val="ListParagraph"/>
        <w:numPr>
          <w:ilvl w:val="0"/>
          <w:numId w:val="1"/>
        </w:numPr>
        <w:spacing w:line="480" w:lineRule="auto"/>
        <w:jc w:val="both"/>
        <w:rPr>
          <w:rFonts w:ascii="Times New Roman" w:hAnsi="Times New Roman" w:cs="Times New Roman"/>
          <w:sz w:val="24"/>
        </w:rPr>
      </w:pPr>
      <w:r>
        <w:rPr>
          <w:rFonts w:ascii="Times New Roman" w:hAnsi="Times New Roman" w:cs="Times New Roman"/>
          <w:sz w:val="24"/>
        </w:rPr>
        <w:t>Method</w:t>
      </w:r>
      <w:r w:rsidR="00176E60">
        <w:rPr>
          <w:rFonts w:ascii="Times New Roman" w:hAnsi="Times New Roman" w:cs="Times New Roman"/>
          <w:sz w:val="24"/>
        </w:rPr>
        <w:t>ology</w:t>
      </w:r>
    </w:p>
    <w:p w14:paraId="689F133C" w14:textId="39B1D8B6" w:rsidR="00680FF4" w:rsidRDefault="00597679" w:rsidP="00674454">
      <w:pPr>
        <w:spacing w:line="480" w:lineRule="auto"/>
        <w:jc w:val="both"/>
        <w:rPr>
          <w:rFonts w:ascii="Times New Roman" w:hAnsi="Times New Roman" w:cs="Times New Roman"/>
          <w:sz w:val="24"/>
        </w:rPr>
      </w:pPr>
      <w:r>
        <w:rPr>
          <w:rFonts w:ascii="Times New Roman" w:hAnsi="Times New Roman" w:cs="Times New Roman"/>
          <w:sz w:val="24"/>
        </w:rPr>
        <w:t xml:space="preserve">We introduce the </w:t>
      </w:r>
      <w:r w:rsidR="00D27F65">
        <w:rPr>
          <w:rFonts w:ascii="Times New Roman" w:hAnsi="Times New Roman" w:cs="Times New Roman"/>
          <w:sz w:val="24"/>
        </w:rPr>
        <w:t xml:space="preserve">definition of accessibility and </w:t>
      </w:r>
      <w:r>
        <w:rPr>
          <w:rFonts w:ascii="Times New Roman" w:hAnsi="Times New Roman" w:cs="Times New Roman"/>
          <w:sz w:val="24"/>
        </w:rPr>
        <w:t xml:space="preserve">unreliability in this section. </w:t>
      </w:r>
      <w:r w:rsidR="00AB1BBB">
        <w:rPr>
          <w:rFonts w:ascii="Times New Roman" w:hAnsi="Times New Roman" w:cs="Times New Roman"/>
          <w:sz w:val="24"/>
        </w:rPr>
        <w:t xml:space="preserve">We first introduce the two </w:t>
      </w:r>
      <w:r w:rsidR="00017EAB">
        <w:rPr>
          <w:rFonts w:ascii="Times New Roman" w:hAnsi="Times New Roman" w:cs="Times New Roman"/>
          <w:sz w:val="24"/>
        </w:rPr>
        <w:t xml:space="preserve">main </w:t>
      </w:r>
      <w:r w:rsidR="00EB36E0">
        <w:rPr>
          <w:rFonts w:ascii="Times New Roman" w:hAnsi="Times New Roman" w:cs="Times New Roman"/>
          <w:sz w:val="24"/>
        </w:rPr>
        <w:t xml:space="preserve">transit </w:t>
      </w:r>
      <w:r w:rsidR="00AB1BBB">
        <w:rPr>
          <w:rFonts w:ascii="Times New Roman" w:hAnsi="Times New Roman" w:cs="Times New Roman"/>
          <w:sz w:val="24"/>
        </w:rPr>
        <w:t xml:space="preserve">datasets we use in this paper. Then, we demonstrate </w:t>
      </w:r>
      <w:r w:rsidR="006A6EF4">
        <w:rPr>
          <w:rFonts w:ascii="Times New Roman" w:hAnsi="Times New Roman" w:cs="Times New Roman"/>
          <w:sz w:val="24"/>
        </w:rPr>
        <w:t>a</w:t>
      </w:r>
      <w:r>
        <w:rPr>
          <w:rFonts w:ascii="Times New Roman" w:hAnsi="Times New Roman" w:cs="Times New Roman"/>
          <w:sz w:val="24"/>
        </w:rPr>
        <w:t xml:space="preserve"> time-dependent Dijkstra algorithm to calculate the two versions of space-time prisms. </w:t>
      </w:r>
    </w:p>
    <w:p w14:paraId="1502CE5D" w14:textId="7263469A" w:rsidR="00EB36E0" w:rsidRPr="00EB36E0" w:rsidRDefault="00EB36E0" w:rsidP="00674454">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 xml:space="preserve"> </w:t>
      </w:r>
      <w:r w:rsidR="00017EAB">
        <w:rPr>
          <w:rFonts w:ascii="Times New Roman" w:hAnsi="Times New Roman" w:cs="Times New Roman"/>
          <w:sz w:val="24"/>
        </w:rPr>
        <w:t>D</w:t>
      </w:r>
      <w:r>
        <w:rPr>
          <w:rFonts w:ascii="Times New Roman" w:hAnsi="Times New Roman" w:cs="Times New Roman"/>
          <w:sz w:val="24"/>
        </w:rPr>
        <w:t>ata</w:t>
      </w:r>
      <w:r w:rsidR="00017EAB">
        <w:rPr>
          <w:rFonts w:ascii="Times New Roman" w:hAnsi="Times New Roman" w:cs="Times New Roman"/>
          <w:sz w:val="24"/>
        </w:rPr>
        <w:t xml:space="preserve"> source</w:t>
      </w:r>
      <w:r w:rsidR="00176E60">
        <w:rPr>
          <w:rFonts w:ascii="Times New Roman" w:hAnsi="Times New Roman" w:cs="Times New Roman"/>
          <w:sz w:val="24"/>
        </w:rPr>
        <w:t>s</w:t>
      </w:r>
    </w:p>
    <w:p w14:paraId="422B387C" w14:textId="1F32F278" w:rsidR="003A1EBA" w:rsidRDefault="00537C02" w:rsidP="00674454">
      <w:pPr>
        <w:spacing w:line="480" w:lineRule="auto"/>
        <w:jc w:val="both"/>
        <w:rPr>
          <w:rFonts w:ascii="Times New Roman" w:hAnsi="Times New Roman" w:cs="Times New Roman"/>
          <w:sz w:val="24"/>
        </w:rPr>
      </w:pPr>
      <w:r>
        <w:rPr>
          <w:rFonts w:ascii="Times New Roman" w:hAnsi="Times New Roman" w:cs="Times New Roman"/>
          <w:sz w:val="24"/>
        </w:rPr>
        <w:t xml:space="preserve">We use </w:t>
      </w:r>
      <w:r w:rsidR="00E5228A">
        <w:rPr>
          <w:rFonts w:ascii="Times New Roman" w:hAnsi="Times New Roman" w:cs="Times New Roman"/>
          <w:sz w:val="24"/>
        </w:rPr>
        <w:t>G</w:t>
      </w:r>
      <w:r w:rsidR="00F72B06">
        <w:rPr>
          <w:rFonts w:ascii="Times New Roman" w:hAnsi="Times New Roman" w:cs="Times New Roman"/>
          <w:sz w:val="24"/>
        </w:rPr>
        <w:t xml:space="preserve">eneral </w:t>
      </w:r>
      <w:r w:rsidR="00E5228A">
        <w:rPr>
          <w:rFonts w:ascii="Times New Roman" w:hAnsi="Times New Roman" w:cs="Times New Roman"/>
          <w:sz w:val="24"/>
        </w:rPr>
        <w:t>T</w:t>
      </w:r>
      <w:r w:rsidR="00F72B06">
        <w:rPr>
          <w:rFonts w:ascii="Times New Roman" w:hAnsi="Times New Roman" w:cs="Times New Roman"/>
          <w:sz w:val="24"/>
        </w:rPr>
        <w:t xml:space="preserve">ransit </w:t>
      </w:r>
      <w:r w:rsidR="00E5228A">
        <w:rPr>
          <w:rFonts w:ascii="Times New Roman" w:hAnsi="Times New Roman" w:cs="Times New Roman"/>
          <w:sz w:val="24"/>
        </w:rPr>
        <w:t>F</w:t>
      </w:r>
      <w:r w:rsidR="00F72B06">
        <w:rPr>
          <w:rFonts w:ascii="Times New Roman" w:hAnsi="Times New Roman" w:cs="Times New Roman"/>
          <w:sz w:val="24"/>
        </w:rPr>
        <w:t xml:space="preserve">eed </w:t>
      </w:r>
      <w:r w:rsidR="00E5228A">
        <w:rPr>
          <w:rFonts w:ascii="Times New Roman" w:hAnsi="Times New Roman" w:cs="Times New Roman"/>
          <w:sz w:val="24"/>
        </w:rPr>
        <w:t>S</w:t>
      </w:r>
      <w:r w:rsidR="00F72B06">
        <w:rPr>
          <w:rFonts w:ascii="Times New Roman" w:hAnsi="Times New Roman" w:cs="Times New Roman"/>
          <w:sz w:val="24"/>
        </w:rPr>
        <w:t>pecification (GTFS) data</w:t>
      </w:r>
      <w:r>
        <w:rPr>
          <w:rFonts w:ascii="Times New Roman" w:hAnsi="Times New Roman" w:cs="Times New Roman"/>
          <w:sz w:val="24"/>
        </w:rPr>
        <w:t xml:space="preserve"> as the main data source for time geography analyses</w:t>
      </w:r>
      <w:r w:rsidR="00AE34E3">
        <w:rPr>
          <w:rFonts w:ascii="Times New Roman" w:hAnsi="Times New Roman" w:cs="Times New Roman"/>
          <w:sz w:val="24"/>
        </w:rPr>
        <w:t xml:space="preserve"> in this paper</w:t>
      </w:r>
      <w:r>
        <w:rPr>
          <w:rFonts w:ascii="Times New Roman" w:hAnsi="Times New Roman" w:cs="Times New Roman"/>
          <w:sz w:val="24"/>
        </w:rPr>
        <w:t>. GTFS</w:t>
      </w:r>
      <w:r w:rsidR="00AE34E3">
        <w:rPr>
          <w:rFonts w:ascii="Times New Roman" w:hAnsi="Times New Roman" w:cs="Times New Roman"/>
          <w:sz w:val="24"/>
        </w:rPr>
        <w:t xml:space="preserve"> is a data standard that </w:t>
      </w:r>
      <w:ins w:id="75" w:author="Miller, Harvey" w:date="2021-10-11T10:54:00Z">
        <w:r w:rsidR="00F656BF">
          <w:rPr>
            <w:rFonts w:ascii="Times New Roman" w:hAnsi="Times New Roman" w:cs="Times New Roman"/>
            <w:sz w:val="24"/>
          </w:rPr>
          <w:t>helps</w:t>
        </w:r>
      </w:ins>
      <w:del w:id="76" w:author="Miller, Harvey" w:date="2021-10-11T10:54:00Z">
        <w:r w:rsidR="00AE34E3" w:rsidDel="00F656BF">
          <w:rPr>
            <w:rFonts w:ascii="Times New Roman" w:hAnsi="Times New Roman" w:cs="Times New Roman"/>
            <w:sz w:val="24"/>
          </w:rPr>
          <w:delText>let</w:delText>
        </w:r>
      </w:del>
      <w:r w:rsidR="00AE34E3">
        <w:rPr>
          <w:rFonts w:ascii="Times New Roman" w:hAnsi="Times New Roman" w:cs="Times New Roman"/>
          <w:sz w:val="24"/>
        </w:rPr>
        <w:t xml:space="preserve"> transit authorities </w:t>
      </w:r>
      <w:ins w:id="77" w:author="Miller, Harvey" w:date="2021-10-11T10:54:00Z">
        <w:r w:rsidR="00843D4B">
          <w:rPr>
            <w:rFonts w:ascii="Times New Roman" w:hAnsi="Times New Roman" w:cs="Times New Roman"/>
            <w:sz w:val="24"/>
          </w:rPr>
          <w:t xml:space="preserve">to </w:t>
        </w:r>
      </w:ins>
      <w:r w:rsidR="00AE34E3">
        <w:rPr>
          <w:rFonts w:ascii="Times New Roman" w:hAnsi="Times New Roman" w:cs="Times New Roman"/>
          <w:sz w:val="24"/>
        </w:rPr>
        <w:t xml:space="preserve">publish transit data and developers/researchers </w:t>
      </w:r>
      <w:ins w:id="78" w:author="Miller, Harvey" w:date="2021-10-11T10:55:00Z">
        <w:r w:rsidR="00843D4B">
          <w:rPr>
            <w:rFonts w:ascii="Times New Roman" w:hAnsi="Times New Roman" w:cs="Times New Roman"/>
            <w:sz w:val="24"/>
          </w:rPr>
          <w:t xml:space="preserve">to </w:t>
        </w:r>
      </w:ins>
      <w:r w:rsidR="00AE34E3">
        <w:rPr>
          <w:rFonts w:ascii="Times New Roman" w:hAnsi="Times New Roman" w:cs="Times New Roman"/>
          <w:sz w:val="24"/>
        </w:rPr>
        <w:t xml:space="preserve">consume the data </w:t>
      </w:r>
      <w:r w:rsidR="00AE34E3">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AE34E3">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AE34E3">
        <w:rPr>
          <w:rFonts w:ascii="Times New Roman" w:hAnsi="Times New Roman" w:cs="Times New Roman"/>
          <w:sz w:val="24"/>
        </w:rPr>
        <w:fldChar w:fldCharType="end"/>
      </w:r>
      <w:r w:rsidR="00AE34E3">
        <w:rPr>
          <w:rFonts w:ascii="Times New Roman" w:hAnsi="Times New Roman" w:cs="Times New Roman"/>
          <w:sz w:val="24"/>
        </w:rPr>
        <w:t xml:space="preserve">. GTFS includes two parts: GTFS static </w:t>
      </w:r>
      <w:r w:rsidR="00F72B06">
        <w:rPr>
          <w:rFonts w:ascii="Times New Roman" w:hAnsi="Times New Roman" w:cs="Times New Roman"/>
          <w:sz w:val="24"/>
        </w:rPr>
        <w:t>and GTFS real-time data</w:t>
      </w:r>
      <w:r w:rsidR="00362B26">
        <w:rPr>
          <w:rFonts w:ascii="Times New Roman" w:hAnsi="Times New Roman" w:cs="Times New Roman"/>
          <w:sz w:val="24"/>
        </w:rPr>
        <w:t xml:space="preserve">, </w:t>
      </w:r>
      <w:r w:rsidR="00C21656">
        <w:rPr>
          <w:rFonts w:ascii="Times New Roman" w:hAnsi="Times New Roman" w:cs="Times New Roman"/>
          <w:sz w:val="24"/>
        </w:rPr>
        <w:t>corresponding to scheduled service and real-time vehicle locations, respectively.</w:t>
      </w:r>
      <w:r w:rsidR="00E5228A">
        <w:rPr>
          <w:rFonts w:ascii="Times New Roman" w:hAnsi="Times New Roman" w:cs="Times New Roman"/>
          <w:sz w:val="24"/>
        </w:rPr>
        <w:t xml:space="preserve"> </w:t>
      </w:r>
      <w:r w:rsidR="00CF5632">
        <w:rPr>
          <w:rFonts w:ascii="Times New Roman" w:hAnsi="Times New Roman" w:cs="Times New Roman"/>
          <w:sz w:val="24"/>
        </w:rPr>
        <w:t>S</w:t>
      </w:r>
      <w:r w:rsidR="00CF5632" w:rsidRPr="00CF5632">
        <w:rPr>
          <w:rFonts w:ascii="Times New Roman" w:hAnsi="Times New Roman" w:cs="Times New Roman"/>
          <w:sz w:val="24"/>
        </w:rPr>
        <w:t xml:space="preserve">everal relational </w:t>
      </w:r>
      <w:r w:rsidR="00CF5632">
        <w:rPr>
          <w:rFonts w:ascii="Times New Roman" w:hAnsi="Times New Roman" w:cs="Times New Roman"/>
          <w:sz w:val="24"/>
        </w:rPr>
        <w:t xml:space="preserve">database </w:t>
      </w:r>
      <w:r w:rsidR="00CF5632" w:rsidRPr="00CF5632">
        <w:rPr>
          <w:rFonts w:ascii="Times New Roman" w:hAnsi="Times New Roman" w:cs="Times New Roman"/>
          <w:sz w:val="24"/>
        </w:rPr>
        <w:t>tables</w:t>
      </w:r>
      <w:r w:rsidR="00CF5632">
        <w:rPr>
          <w:rFonts w:ascii="Times New Roman" w:hAnsi="Times New Roman" w:cs="Times New Roman"/>
          <w:sz w:val="24"/>
        </w:rPr>
        <w:t xml:space="preserve"> comprise the</w:t>
      </w:r>
      <w:r w:rsidR="00630486">
        <w:rPr>
          <w:rFonts w:ascii="Times New Roman" w:hAnsi="Times New Roman" w:cs="Times New Roman"/>
          <w:sz w:val="24"/>
        </w:rPr>
        <w:t xml:space="preserve"> </w:t>
      </w:r>
      <w:r w:rsidR="00FA6C75">
        <w:rPr>
          <w:rFonts w:ascii="Times New Roman" w:hAnsi="Times New Roman" w:cs="Times New Roman"/>
          <w:sz w:val="24"/>
        </w:rPr>
        <w:t xml:space="preserve">GTFS static </w:t>
      </w:r>
      <w:r w:rsidR="00630486">
        <w:rPr>
          <w:rFonts w:ascii="Times New Roman" w:hAnsi="Times New Roman" w:cs="Times New Roman"/>
          <w:sz w:val="24"/>
        </w:rPr>
        <w:t>data</w:t>
      </w:r>
      <w:r w:rsidR="00CF5632">
        <w:rPr>
          <w:rFonts w:ascii="Times New Roman" w:hAnsi="Times New Roman" w:cs="Times New Roman"/>
          <w:sz w:val="24"/>
        </w:rPr>
        <w:t xml:space="preserve">, specifying the </w:t>
      </w:r>
      <w:r w:rsidR="00D9047E">
        <w:rPr>
          <w:rFonts w:ascii="Times New Roman" w:hAnsi="Times New Roman" w:cs="Times New Roman"/>
          <w:sz w:val="24"/>
        </w:rPr>
        <w:t xml:space="preserve">transit system’s stops, trips, routes, arrival and departure time, and other schedule information </w:t>
      </w:r>
      <w:r w:rsidR="00D9047E">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D9047E">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D9047E">
        <w:rPr>
          <w:rFonts w:ascii="Times New Roman" w:hAnsi="Times New Roman" w:cs="Times New Roman"/>
          <w:sz w:val="24"/>
        </w:rPr>
        <w:fldChar w:fldCharType="end"/>
      </w:r>
      <w:r w:rsidR="00D9047E">
        <w:rPr>
          <w:rFonts w:ascii="Times New Roman" w:hAnsi="Times New Roman" w:cs="Times New Roman"/>
          <w:sz w:val="24"/>
        </w:rPr>
        <w:t xml:space="preserve">. </w:t>
      </w:r>
      <w:r w:rsidR="00CC0F4D">
        <w:rPr>
          <w:rFonts w:ascii="Times New Roman" w:hAnsi="Times New Roman" w:cs="Times New Roman"/>
          <w:sz w:val="24"/>
        </w:rPr>
        <w:t xml:space="preserve">The </w:t>
      </w:r>
      <w:r w:rsidR="005E5CC9">
        <w:rPr>
          <w:rFonts w:ascii="Times New Roman" w:hAnsi="Times New Roman" w:cs="Times New Roman"/>
          <w:sz w:val="24"/>
        </w:rPr>
        <w:t>GTFS real-time data include</w:t>
      </w:r>
      <w:r w:rsidR="00CC0F4D">
        <w:rPr>
          <w:rFonts w:ascii="Times New Roman" w:hAnsi="Times New Roman" w:cs="Times New Roman"/>
          <w:sz w:val="24"/>
        </w:rPr>
        <w:t>s</w:t>
      </w:r>
      <w:r w:rsidR="005E5CC9">
        <w:rPr>
          <w:rFonts w:ascii="Times New Roman" w:hAnsi="Times New Roman" w:cs="Times New Roman"/>
          <w:sz w:val="24"/>
        </w:rPr>
        <w:t xml:space="preserve"> two </w:t>
      </w:r>
      <w:r w:rsidR="003A4F38">
        <w:rPr>
          <w:rFonts w:ascii="Times New Roman" w:hAnsi="Times New Roman" w:cs="Times New Roman"/>
          <w:sz w:val="24"/>
        </w:rPr>
        <w:t xml:space="preserve">main </w:t>
      </w:r>
      <w:r w:rsidR="005E5CC9">
        <w:rPr>
          <w:rFonts w:ascii="Times New Roman" w:hAnsi="Times New Roman" w:cs="Times New Roman"/>
          <w:sz w:val="24"/>
        </w:rPr>
        <w:t xml:space="preserve">datasets: </w:t>
      </w:r>
      <w:r w:rsidR="005E5CC9" w:rsidRPr="00490832">
        <w:rPr>
          <w:rFonts w:ascii="Times New Roman" w:hAnsi="Times New Roman" w:cs="Times New Roman"/>
          <w:i/>
          <w:iCs/>
          <w:sz w:val="24"/>
        </w:rPr>
        <w:t>trip update</w:t>
      </w:r>
      <w:r w:rsidR="005E5CC9">
        <w:rPr>
          <w:rFonts w:ascii="Times New Roman" w:hAnsi="Times New Roman" w:cs="Times New Roman"/>
          <w:sz w:val="24"/>
        </w:rPr>
        <w:t xml:space="preserve">, which contains the expected arrival/departure time of each trip at each stop in the transit system, and </w:t>
      </w:r>
      <w:r w:rsidR="0011218F" w:rsidRPr="002A470C">
        <w:rPr>
          <w:rFonts w:ascii="Times New Roman" w:hAnsi="Times New Roman" w:cs="Times New Roman"/>
          <w:i/>
          <w:iCs/>
          <w:sz w:val="24"/>
        </w:rPr>
        <w:t>vehicle position</w:t>
      </w:r>
      <w:r w:rsidR="0011218F">
        <w:rPr>
          <w:rFonts w:ascii="Times New Roman" w:hAnsi="Times New Roman" w:cs="Times New Roman"/>
          <w:sz w:val="24"/>
        </w:rPr>
        <w:t xml:space="preserve">, which </w:t>
      </w:r>
      <w:r w:rsidR="002A470C">
        <w:rPr>
          <w:rFonts w:ascii="Times New Roman" w:hAnsi="Times New Roman" w:cs="Times New Roman"/>
          <w:sz w:val="24"/>
        </w:rPr>
        <w:t xml:space="preserve">is similar to automatic vehicle location (AVL) data and </w:t>
      </w:r>
      <w:r w:rsidR="0011218F">
        <w:rPr>
          <w:rFonts w:ascii="Times New Roman" w:hAnsi="Times New Roman" w:cs="Times New Roman"/>
          <w:sz w:val="24"/>
        </w:rPr>
        <w:t>show</w:t>
      </w:r>
      <w:r w:rsidR="002A470C">
        <w:rPr>
          <w:rFonts w:ascii="Times New Roman" w:hAnsi="Times New Roman" w:cs="Times New Roman"/>
          <w:sz w:val="24"/>
        </w:rPr>
        <w:t>s</w:t>
      </w:r>
      <w:r w:rsidR="0011218F">
        <w:rPr>
          <w:rFonts w:ascii="Times New Roman" w:hAnsi="Times New Roman" w:cs="Times New Roman"/>
          <w:sz w:val="24"/>
        </w:rPr>
        <w:t xml:space="preserve"> the location of active vehicle in the system</w:t>
      </w:r>
      <w:r w:rsidR="00D54CFB" w:rsidRPr="00D54CFB">
        <w:t xml:space="preserve"> </w:t>
      </w:r>
      <w:r w:rsidR="00CC0F4D">
        <w:t>(</w:t>
      </w:r>
      <w:r w:rsidR="00D54CFB" w:rsidRPr="00D54CFB">
        <w:rPr>
          <w:rFonts w:ascii="Times New Roman" w:hAnsi="Times New Roman" w:cs="Times New Roman"/>
          <w:sz w:val="24"/>
        </w:rPr>
        <w:t>Google, 2021</w:t>
      </w:r>
      <w:r w:rsidR="00CC0F4D">
        <w:rPr>
          <w:rFonts w:ascii="Times New Roman" w:hAnsi="Times New Roman" w:cs="Times New Roman"/>
          <w:sz w:val="24"/>
        </w:rPr>
        <w:t>)</w:t>
      </w:r>
      <w:r w:rsidR="0011218F">
        <w:rPr>
          <w:rFonts w:ascii="Times New Roman" w:hAnsi="Times New Roman" w:cs="Times New Roman"/>
          <w:sz w:val="24"/>
        </w:rPr>
        <w:t xml:space="preserve">. </w:t>
      </w:r>
      <w:r w:rsidR="00CC0F4D">
        <w:rPr>
          <w:rFonts w:ascii="Times New Roman" w:hAnsi="Times New Roman" w:cs="Times New Roman"/>
          <w:sz w:val="24"/>
        </w:rPr>
        <w:t>Transit author</w:t>
      </w:r>
      <w:r w:rsidR="00BB0939">
        <w:rPr>
          <w:rFonts w:ascii="Times New Roman" w:hAnsi="Times New Roman" w:cs="Times New Roman"/>
          <w:sz w:val="24"/>
        </w:rPr>
        <w:t>ities</w:t>
      </w:r>
      <w:r w:rsidR="00CC0F4D">
        <w:rPr>
          <w:rFonts w:ascii="Times New Roman" w:hAnsi="Times New Roman" w:cs="Times New Roman"/>
          <w:sz w:val="24"/>
        </w:rPr>
        <w:t xml:space="preserve"> </w:t>
      </w:r>
      <w:r w:rsidR="00BB0939">
        <w:rPr>
          <w:rFonts w:ascii="Times New Roman" w:hAnsi="Times New Roman" w:cs="Times New Roman"/>
          <w:sz w:val="24"/>
        </w:rPr>
        <w:t xml:space="preserve">broadcast </w:t>
      </w:r>
      <w:r w:rsidR="00272AAD">
        <w:rPr>
          <w:rFonts w:ascii="Times New Roman" w:hAnsi="Times New Roman" w:cs="Times New Roman"/>
          <w:sz w:val="24"/>
        </w:rPr>
        <w:t xml:space="preserve">GTFS real-time data at regular </w:t>
      </w:r>
      <w:r w:rsidR="00BB0939">
        <w:rPr>
          <w:rFonts w:ascii="Times New Roman" w:hAnsi="Times New Roman" w:cs="Times New Roman"/>
          <w:sz w:val="24"/>
        </w:rPr>
        <w:t xml:space="preserve">time </w:t>
      </w:r>
      <w:r w:rsidR="00272AAD">
        <w:rPr>
          <w:rFonts w:ascii="Times New Roman" w:hAnsi="Times New Roman" w:cs="Times New Roman"/>
          <w:sz w:val="24"/>
        </w:rPr>
        <w:t>interval</w:t>
      </w:r>
      <w:r w:rsidR="00BB0939">
        <w:rPr>
          <w:rFonts w:ascii="Times New Roman" w:hAnsi="Times New Roman" w:cs="Times New Roman"/>
          <w:sz w:val="24"/>
        </w:rPr>
        <w:t>s</w:t>
      </w:r>
      <w:r w:rsidR="001D4175">
        <w:rPr>
          <w:rFonts w:ascii="Times New Roman" w:hAnsi="Times New Roman" w:cs="Times New Roman"/>
          <w:sz w:val="24"/>
        </w:rPr>
        <w:t xml:space="preserve"> from 10 second to </w:t>
      </w:r>
      <w:r w:rsidR="00A850B7">
        <w:rPr>
          <w:rFonts w:ascii="Times New Roman" w:hAnsi="Times New Roman" w:cs="Times New Roman"/>
          <w:sz w:val="24"/>
        </w:rPr>
        <w:t>9</w:t>
      </w:r>
      <w:r w:rsidR="00435413">
        <w:rPr>
          <w:rFonts w:ascii="Times New Roman" w:hAnsi="Times New Roman" w:cs="Times New Roman"/>
          <w:sz w:val="24"/>
        </w:rPr>
        <w:t>0 seconds</w:t>
      </w:r>
      <w:r w:rsidR="00BB0939">
        <w:rPr>
          <w:rFonts w:ascii="Times New Roman" w:hAnsi="Times New Roman" w:cs="Times New Roman"/>
          <w:sz w:val="24"/>
        </w:rPr>
        <w:t xml:space="preserve"> to support </w:t>
      </w:r>
      <w:r w:rsidR="00BB0939">
        <w:rPr>
          <w:rFonts w:ascii="Times New Roman" w:hAnsi="Times New Roman" w:cs="Times New Roman"/>
          <w:sz w:val="24"/>
        </w:rPr>
        <w:lastRenderedPageBreak/>
        <w:t>navigation apps</w:t>
      </w:r>
      <w:r w:rsidR="001D4175">
        <w:rPr>
          <w:rFonts w:ascii="Times New Roman" w:hAnsi="Times New Roman" w:cs="Times New Roman"/>
          <w:sz w:val="24"/>
        </w:rPr>
        <w:t xml:space="preserve"> </w:t>
      </w:r>
      <w:r w:rsidR="001D4175">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1D4175">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1D4175">
        <w:rPr>
          <w:rFonts w:ascii="Times New Roman" w:hAnsi="Times New Roman" w:cs="Times New Roman"/>
          <w:sz w:val="24"/>
        </w:rPr>
        <w:fldChar w:fldCharType="end"/>
      </w:r>
      <w:r w:rsidR="00272AAD">
        <w:rPr>
          <w:rFonts w:ascii="Times New Roman" w:hAnsi="Times New Roman" w:cs="Times New Roman"/>
          <w:sz w:val="24"/>
        </w:rPr>
        <w:t xml:space="preserve">. </w:t>
      </w:r>
      <w:r w:rsidR="0011218F">
        <w:rPr>
          <w:rFonts w:ascii="Times New Roman" w:hAnsi="Times New Roman" w:cs="Times New Roman"/>
          <w:sz w:val="24"/>
        </w:rPr>
        <w:t>We</w:t>
      </w:r>
      <w:r w:rsidR="00FE7B0F">
        <w:rPr>
          <w:rFonts w:ascii="Times New Roman" w:hAnsi="Times New Roman" w:cs="Times New Roman"/>
          <w:sz w:val="24"/>
        </w:rPr>
        <w:t xml:space="preserve"> </w:t>
      </w:r>
      <w:r w:rsidR="0011218F">
        <w:rPr>
          <w:rFonts w:ascii="Times New Roman" w:hAnsi="Times New Roman" w:cs="Times New Roman"/>
          <w:sz w:val="24"/>
        </w:rPr>
        <w:t>derive</w:t>
      </w:r>
      <w:r w:rsidR="00502417">
        <w:rPr>
          <w:rFonts w:ascii="Times New Roman" w:hAnsi="Times New Roman" w:cs="Times New Roman"/>
          <w:sz w:val="24"/>
        </w:rPr>
        <w:t>d</w:t>
      </w:r>
      <w:r w:rsidR="0011218F">
        <w:rPr>
          <w:rFonts w:ascii="Times New Roman" w:hAnsi="Times New Roman" w:cs="Times New Roman"/>
          <w:sz w:val="24"/>
        </w:rPr>
        <w:t xml:space="preserve"> the actual arrival time of </w:t>
      </w:r>
      <w:r w:rsidR="002A470C">
        <w:rPr>
          <w:rFonts w:ascii="Times New Roman" w:hAnsi="Times New Roman" w:cs="Times New Roman"/>
          <w:sz w:val="24"/>
        </w:rPr>
        <w:t xml:space="preserve">each trip at each stop from </w:t>
      </w:r>
      <w:r w:rsidR="00FE7B0F">
        <w:rPr>
          <w:rFonts w:ascii="Times New Roman" w:hAnsi="Times New Roman" w:cs="Times New Roman"/>
          <w:sz w:val="24"/>
        </w:rPr>
        <w:t xml:space="preserve">the latest </w:t>
      </w:r>
      <w:r w:rsidR="002A470C">
        <w:rPr>
          <w:rFonts w:ascii="Times New Roman" w:hAnsi="Times New Roman" w:cs="Times New Roman"/>
          <w:sz w:val="24"/>
        </w:rPr>
        <w:t>trip update</w:t>
      </w:r>
      <w:r w:rsidR="00155FE4">
        <w:rPr>
          <w:rFonts w:ascii="Times New Roman" w:hAnsi="Times New Roman" w:cs="Times New Roman"/>
          <w:sz w:val="24"/>
        </w:rPr>
        <w:t xml:space="preserve"> feed</w:t>
      </w:r>
      <w:r w:rsidR="008356E4">
        <w:rPr>
          <w:rFonts w:ascii="Times New Roman" w:hAnsi="Times New Roman" w:cs="Times New Roman"/>
          <w:sz w:val="24"/>
        </w:rPr>
        <w:t>s</w:t>
      </w:r>
      <w:r w:rsidR="00FE7B0F">
        <w:rPr>
          <w:rFonts w:ascii="Times New Roman" w:hAnsi="Times New Roman" w:cs="Times New Roman"/>
          <w:sz w:val="24"/>
        </w:rPr>
        <w:t>.</w:t>
      </w:r>
      <w:r w:rsidR="002A470C">
        <w:rPr>
          <w:rFonts w:ascii="Times New Roman" w:hAnsi="Times New Roman" w:cs="Times New Roman"/>
          <w:sz w:val="24"/>
        </w:rPr>
        <w:t xml:space="preserve"> </w:t>
      </w:r>
    </w:p>
    <w:p w14:paraId="77B804CE" w14:textId="2D017862" w:rsidR="000A0E49" w:rsidRDefault="0040693C" w:rsidP="00674454">
      <w:pPr>
        <w:spacing w:line="480" w:lineRule="auto"/>
        <w:ind w:firstLine="720"/>
        <w:jc w:val="both"/>
        <w:rPr>
          <w:rFonts w:ascii="Times New Roman" w:hAnsi="Times New Roman" w:cs="Times New Roman"/>
          <w:sz w:val="24"/>
        </w:rPr>
      </w:pPr>
      <w:r w:rsidRPr="0040693C">
        <w:rPr>
          <w:rFonts w:ascii="Times New Roman" w:hAnsi="Times New Roman" w:cs="Times New Roman"/>
          <w:sz w:val="24"/>
        </w:rPr>
        <w:t>We collect</w:t>
      </w:r>
      <w:r w:rsidR="0004257C">
        <w:rPr>
          <w:rFonts w:ascii="Times New Roman" w:hAnsi="Times New Roman" w:cs="Times New Roman"/>
          <w:sz w:val="24"/>
        </w:rPr>
        <w:t>ed</w:t>
      </w:r>
      <w:r w:rsidRPr="0040693C">
        <w:rPr>
          <w:rFonts w:ascii="Times New Roman" w:hAnsi="Times New Roman" w:cs="Times New Roman"/>
          <w:sz w:val="24"/>
        </w:rPr>
        <w:t xml:space="preserve"> both GTFS static and real-time trip update data from the official application programming interface (API) of the Central Ohio Transit Authority (COTA) from February 2018 to</w:t>
      </w:r>
      <w:r w:rsidR="00B9002F">
        <w:rPr>
          <w:rFonts w:ascii="Times New Roman" w:hAnsi="Times New Roman" w:cs="Times New Roman"/>
          <w:sz w:val="24"/>
        </w:rPr>
        <w:t xml:space="preserve"> March</w:t>
      </w:r>
      <w:r w:rsidRPr="0040693C">
        <w:rPr>
          <w:rFonts w:ascii="Times New Roman" w:hAnsi="Times New Roman" w:cs="Times New Roman"/>
          <w:sz w:val="24"/>
        </w:rPr>
        <w:t xml:space="preserve">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{"citationItems":[{"id":"ITEM-1","itemData":{"URL":"https://www.cota.com/data/","accessed":{"date-parts":[["2021","6","27"]]},"author":[{"dropping-particle":"","family":"Central Ohio Transit Authority","given":"","non-dropping-particle":"","parse-names":false,"suffix":""}],"id":"ITEM-1","issued":{"date-parts":[["2021"]]},"title":"Data","type":"webpage"},"uris":["http://www.mendeley.com/documents/?uuid=ea340f3e-bab9-4323-81e1-a42ed83bfd5f"]}],"mendeley":{"formattedCitation":"(Central Ohio Transit Authority, 2021)","plainTextFormattedCitation":"(Central Ohio Transit Authority, 2021)","previouslyFormattedCitation":"(Central Ohio Transit Authority, 2021)"},"properties":{"noteIndex":0},"schema":"https://github.com/citation-style-language/schema/raw/master/csl-citation.json"}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(Central Ohio Transit Authority, 2021)</w:t>
      </w:r>
      <w:r w:rsidRPr="0040693C">
        <w:rPr>
          <w:rFonts w:ascii="Times New Roman" w:hAnsi="Times New Roman" w:cs="Times New Roman"/>
          <w:sz w:val="24"/>
        </w:rPr>
        <w:fldChar w:fldCharType="end"/>
      </w:r>
      <w:r w:rsidRPr="0040693C">
        <w:rPr>
          <w:rFonts w:ascii="Times New Roman" w:hAnsi="Times New Roman" w:cs="Times New Roman"/>
          <w:sz w:val="24"/>
        </w:rPr>
        <w:t>. We</w:t>
      </w:r>
      <w:r w:rsidR="00073F6C">
        <w:rPr>
          <w:rFonts w:ascii="Times New Roman" w:hAnsi="Times New Roman" w:cs="Times New Roman"/>
          <w:sz w:val="24"/>
        </w:rPr>
        <w:t xml:space="preserve"> record</w:t>
      </w:r>
      <w:r w:rsidR="00A45B08">
        <w:rPr>
          <w:rFonts w:ascii="Times New Roman" w:hAnsi="Times New Roman" w:cs="Times New Roman"/>
          <w:sz w:val="24"/>
        </w:rPr>
        <w:t xml:space="preserve"> </w:t>
      </w:r>
      <w:r w:rsidRPr="0040693C">
        <w:rPr>
          <w:rFonts w:ascii="Times New Roman" w:hAnsi="Times New Roman" w:cs="Times New Roman"/>
          <w:sz w:val="24"/>
        </w:rPr>
        <w:t xml:space="preserve">the </w:t>
      </w:r>
      <w:r w:rsidR="00073F6C">
        <w:rPr>
          <w:rFonts w:ascii="Times New Roman" w:hAnsi="Times New Roman" w:cs="Times New Roman"/>
          <w:sz w:val="24"/>
        </w:rPr>
        <w:t xml:space="preserve">updated </w:t>
      </w:r>
      <w:r w:rsidRPr="0040693C">
        <w:rPr>
          <w:rFonts w:ascii="Times New Roman" w:hAnsi="Times New Roman" w:cs="Times New Roman"/>
          <w:sz w:val="24"/>
        </w:rPr>
        <w:t xml:space="preserve">GTFS static data whenever there are any changes in the </w:t>
      </w:r>
      <w:r w:rsidR="00A05577">
        <w:rPr>
          <w:rFonts w:ascii="Times New Roman" w:hAnsi="Times New Roman" w:cs="Times New Roman"/>
          <w:sz w:val="24"/>
        </w:rPr>
        <w:t xml:space="preserve">schedule </w:t>
      </w:r>
      <w:r w:rsidRPr="0040693C">
        <w:rPr>
          <w:rFonts w:ascii="Times New Roman" w:hAnsi="Times New Roman" w:cs="Times New Roman"/>
          <w:sz w:val="24"/>
        </w:rPr>
        <w:t xml:space="preserve">data. </w:t>
      </w:r>
      <w:r w:rsidR="00A05577">
        <w:rPr>
          <w:rFonts w:ascii="Times New Roman" w:hAnsi="Times New Roman" w:cs="Times New Roman"/>
          <w:sz w:val="24"/>
        </w:rPr>
        <w:t>This can include</w:t>
      </w:r>
      <w:r w:rsidRPr="0040693C">
        <w:rPr>
          <w:rFonts w:ascii="Times New Roman" w:hAnsi="Times New Roman" w:cs="Times New Roman"/>
          <w:sz w:val="24"/>
        </w:rPr>
        <w:t xml:space="preserve"> </w:t>
      </w:r>
      <w:r w:rsidR="00AD6D0B">
        <w:rPr>
          <w:rFonts w:ascii="Times New Roman" w:hAnsi="Times New Roman" w:cs="Times New Roman"/>
          <w:sz w:val="24"/>
        </w:rPr>
        <w:t>minor changes on a daily basis</w:t>
      </w:r>
      <w:r w:rsidR="00DD2C98">
        <w:rPr>
          <w:rFonts w:ascii="Times New Roman" w:hAnsi="Times New Roman" w:cs="Times New Roman"/>
          <w:sz w:val="24"/>
        </w:rPr>
        <w:t xml:space="preserve">, three seasonal adjustments in </w:t>
      </w:r>
      <w:r w:rsidR="00DD2C98" w:rsidRPr="0040693C">
        <w:rPr>
          <w:rFonts w:ascii="Times New Roman" w:hAnsi="Times New Roman" w:cs="Times New Roman"/>
          <w:sz w:val="24"/>
        </w:rPr>
        <w:t>January, May, and September</w:t>
      </w:r>
      <w:r w:rsidR="006A1736">
        <w:rPr>
          <w:rFonts w:ascii="Times New Roman" w:hAnsi="Times New Roman" w:cs="Times New Roman"/>
          <w:sz w:val="24"/>
        </w:rPr>
        <w:t xml:space="preserve">, </w:t>
      </w:r>
      <w:del w:id="79" w:author="Miller, Harvey" w:date="2021-10-11T11:48:00Z">
        <w:r w:rsidR="00562273" w:rsidDel="000545D2">
          <w:rPr>
            <w:rFonts w:ascii="Times New Roman" w:hAnsi="Times New Roman" w:cs="Times New Roman"/>
            <w:sz w:val="24"/>
          </w:rPr>
          <w:delText xml:space="preserve">and </w:delText>
        </w:r>
      </w:del>
      <w:r w:rsidRPr="0040693C">
        <w:rPr>
          <w:rFonts w:ascii="Times New Roman" w:hAnsi="Times New Roman" w:cs="Times New Roman"/>
          <w:sz w:val="24"/>
        </w:rPr>
        <w:t xml:space="preserve">major </w:t>
      </w:r>
      <w:r w:rsidR="00B17959">
        <w:rPr>
          <w:rFonts w:ascii="Times New Roman" w:hAnsi="Times New Roman" w:cs="Times New Roman"/>
          <w:sz w:val="24"/>
        </w:rPr>
        <w:t xml:space="preserve">planned </w:t>
      </w:r>
      <w:r w:rsidR="00DD2C98">
        <w:rPr>
          <w:rFonts w:ascii="Times New Roman" w:hAnsi="Times New Roman" w:cs="Times New Roman"/>
          <w:sz w:val="24"/>
        </w:rPr>
        <w:t xml:space="preserve">route and </w:t>
      </w:r>
      <w:r w:rsidRPr="0040693C">
        <w:rPr>
          <w:rFonts w:ascii="Times New Roman" w:hAnsi="Times New Roman" w:cs="Times New Roman"/>
          <w:sz w:val="24"/>
        </w:rPr>
        <w:t xml:space="preserve">schedule </w:t>
      </w:r>
      <w:r w:rsidR="00DD2C98">
        <w:rPr>
          <w:rFonts w:ascii="Times New Roman" w:hAnsi="Times New Roman" w:cs="Times New Roman"/>
          <w:sz w:val="24"/>
        </w:rPr>
        <w:t>change</w:t>
      </w:r>
      <w:r w:rsidR="00A947B4">
        <w:rPr>
          <w:rFonts w:ascii="Times New Roman" w:hAnsi="Times New Roman" w:cs="Times New Roman"/>
          <w:sz w:val="24"/>
        </w:rPr>
        <w:t>s,</w:t>
      </w:r>
      <w:r w:rsidR="00562273">
        <w:rPr>
          <w:rFonts w:ascii="Times New Roman" w:hAnsi="Times New Roman" w:cs="Times New Roman"/>
          <w:sz w:val="24"/>
        </w:rPr>
        <w:t xml:space="preserve"> such as COTA transit system redesign in May 2017</w:t>
      </w:r>
      <w:r w:rsidR="00A947B4">
        <w:rPr>
          <w:rFonts w:ascii="Times New Roman" w:hAnsi="Times New Roman" w:cs="Times New Roman"/>
          <w:sz w:val="24"/>
        </w:rPr>
        <w:t xml:space="preserve"> </w:t>
      </w:r>
      <w:r w:rsidR="00A947B4" w:rsidRPr="0040693C">
        <w:rPr>
          <w:rFonts w:ascii="Times New Roman" w:hAnsi="Times New Roman" w:cs="Times New Roman"/>
          <w:sz w:val="24"/>
        </w:rPr>
        <w:fldChar w:fldCharType="begin" w:fldLock="1"/>
      </w:r>
      <w:r w:rsidR="00A947B4" w:rsidRPr="0040693C">
        <w:rPr>
          <w:rFonts w:ascii="Times New Roman" w:hAnsi="Times New Roman" w:cs="Times New Roman"/>
          <w:sz w:val="24"/>
        </w:rPr>
        <w:instrText>ADDIN CSL_CITATION {"citationItems":[{"id":"ITEM-1","itemData":{"URL":"https://usa.streetsblog.org/2018/08/14/the-columbus-bus-network-redesign-boosted-ridership/","accessed":{"date-parts":[["2021","6","29"]]},"author":[{"dropping-particle":"","family":"Schmitt","given":"Angie","non-dropping-particle":"","parse-names":false,"suffix":""}],"container-title":"Streets Blog USA","id":"ITEM-1","issued":{"date-parts":[["2018"]]},"title":"The Columbus Bus Network Redesign Boosted Ridership","type":"webpage"},"uris":["http://www.mendeley.com/documents/?uuid=e32f7b84-aa49-4303-b8a2-0d3b35c75a00"]},{"id":"ITEM-2","itemData":{"DOI":"10.1016/j.apgeog.2018.02.012","ISSN":"01436228","abstract":"The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 Schmitt, 2018)","plainTextFormattedCitation":"(Lee &amp; Miller, 2018; Schmitt, 2018)","previouslyFormattedCitation":"(Lee &amp; Miller, 2018; Schmitt, 2018)"},"properties":{"noteIndex":0},"schema":"https://github.com/citation-style-language/schema/raw/master/csl-citation.json"}</w:instrText>
      </w:r>
      <w:r w:rsidR="00A947B4" w:rsidRPr="0040693C">
        <w:rPr>
          <w:rFonts w:ascii="Times New Roman" w:hAnsi="Times New Roman" w:cs="Times New Roman"/>
          <w:sz w:val="24"/>
        </w:rPr>
        <w:fldChar w:fldCharType="separate"/>
      </w:r>
      <w:r w:rsidR="00A947B4">
        <w:rPr>
          <w:rFonts w:ascii="Times New Roman" w:hAnsi="Times New Roman" w:cs="Times New Roman"/>
          <w:noProof/>
          <w:sz w:val="24"/>
        </w:rPr>
        <w:t>(</w:t>
      </w:r>
      <w:r w:rsidR="00A947B4" w:rsidRPr="0040693C">
        <w:rPr>
          <w:rFonts w:ascii="Times New Roman" w:hAnsi="Times New Roman" w:cs="Times New Roman"/>
          <w:noProof/>
          <w:sz w:val="24"/>
        </w:rPr>
        <w:t>Lee &amp; Miller, 2018; Schmitt, 2018)</w:t>
      </w:r>
      <w:r w:rsidR="00A947B4" w:rsidRPr="0040693C">
        <w:rPr>
          <w:rFonts w:ascii="Times New Roman" w:hAnsi="Times New Roman" w:cs="Times New Roman"/>
          <w:sz w:val="24"/>
        </w:rPr>
        <w:fldChar w:fldCharType="end"/>
      </w:r>
      <w:ins w:id="80" w:author="Miller, Harvey" w:date="2021-10-11T11:48:00Z">
        <w:r w:rsidR="000545D2">
          <w:rPr>
            <w:rFonts w:ascii="Times New Roman" w:hAnsi="Times New Roman" w:cs="Times New Roman"/>
            <w:sz w:val="24"/>
          </w:rPr>
          <w:t>,</w:t>
        </w:r>
      </w:ins>
      <w:r w:rsidRPr="0040693C">
        <w:rPr>
          <w:rFonts w:ascii="Times New Roman" w:hAnsi="Times New Roman" w:cs="Times New Roman"/>
          <w:sz w:val="24"/>
        </w:rPr>
        <w:t xml:space="preserve"> and COVID-19-related </w:t>
      </w:r>
      <w:r w:rsidR="007905FA">
        <w:rPr>
          <w:rFonts w:ascii="Times New Roman" w:hAnsi="Times New Roman" w:cs="Times New Roman"/>
          <w:sz w:val="24"/>
        </w:rPr>
        <w:t xml:space="preserve">schedule </w:t>
      </w:r>
      <w:r w:rsidRPr="0040693C">
        <w:rPr>
          <w:rFonts w:ascii="Times New Roman" w:hAnsi="Times New Roman" w:cs="Times New Roman"/>
          <w:sz w:val="24"/>
        </w:rPr>
        <w:t xml:space="preserve">adjustments in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{"citationItems":[{"id":"ITEM-1","itemData":{"DOI":"10.1371/journal.pone.0242476","ISSN":"19326203","PMID":"33206721","abstract":"The COVID-19 pandemic and related restrictions led to major transit demand decline for many public transit systems in the United States. This paper is a systematic analysis of the dynamics and dimensions of this unprecedented decline. Using transit demand data derived from a widely used transit navigation app, we fit logistic functions to model the decline in daily demand and derive key parameters: base value, the apparent minimal level of demand and cliff and base points, representing the initial date when transit demand decline began and the final date when the decline rate attenuated. Regression analyses reveal that communities with higher proportions of essential workers, vulnerable populations (African American, Hispanic, Female, and people over 45 years old), and more coronavirus Google searches tend to maintain higher levels of minimal demand during COVID-19. Approximately half of the agencies experienced their decline before the local spread of COVID-19 likely began; most of these are in the US Midwest. Almost no transit systems finished their decline periods before local community spread. We also compare hourly demand profiles for each system before and during COVID-19 using ordinary Procrustes distance analysis. The results show substantial departures from typical weekday hourly demand profiles. Our results provide insights into public transit as an essential service during a pandemic.","author":[{"dropping-particle":"","family":"Liu","given":"Luyu","non-dropping-particle":"","parse-names":false,"suffix":""},{"dropping-particle":"","family":"Miller","given":"Harvey J.","non-dropping-particle":"","parse-names":false,"suffix":""},{"dropping-particle":"","family":"Scheff","given":"Jonathan","non-dropping-particle":"","parse-names":false,"suffix":""}],"container-title":"PLoS ONE","id":"ITEM-1","issue":"11 November","issued":{"date-parts":[["2020"]]},"page":"e0242476","publisher":"Public Library of Science San Francisco, CA USA","title":"The impacts of COVID-19 pandemic on public transit demand in the United States","type":"article-journal","volume":"15"},"uris":["http://www.mendeley.com/documents/?uuid=0769ceb5-2a8e-43e4-bc0b-e55a74aabff9"]}],"mendeley":{"formattedCitation":"(Liu, Miller, &amp; Scheff, 2020)","plainTextFormattedCitation":"(Liu, Miller, &amp; Scheff, 2020)","previouslyFormattedCitation":"(Liu, Miller, &amp; Scheff, 2020)"},"properties":{"noteIndex":0},"schema":"https://github.com/citation-style-language/schema/raw/master/csl-citation.json"}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(Liu, Miller, &amp; Scheff, 2020)</w:t>
      </w:r>
      <w:r w:rsidRPr="0040693C">
        <w:rPr>
          <w:rFonts w:ascii="Times New Roman" w:hAnsi="Times New Roman" w:cs="Times New Roman"/>
          <w:sz w:val="24"/>
        </w:rPr>
        <w:fldChar w:fldCharType="end"/>
      </w:r>
      <w:r w:rsidR="006A1736">
        <w:rPr>
          <w:rFonts w:ascii="Times New Roman" w:hAnsi="Times New Roman" w:cs="Times New Roman"/>
          <w:sz w:val="24"/>
        </w:rPr>
        <w:t>.</w:t>
      </w:r>
      <w:r w:rsidR="00E74CE5">
        <w:rPr>
          <w:rFonts w:ascii="Times New Roman" w:hAnsi="Times New Roman" w:cs="Times New Roman"/>
          <w:sz w:val="24"/>
        </w:rPr>
        <w:t xml:space="preserve"> </w:t>
      </w:r>
      <w:r w:rsidR="00435413">
        <w:rPr>
          <w:rFonts w:ascii="Times New Roman" w:hAnsi="Times New Roman" w:cs="Times New Roman"/>
          <w:sz w:val="24"/>
        </w:rPr>
        <w:t>We collect</w:t>
      </w:r>
      <w:r w:rsidR="002974C8">
        <w:rPr>
          <w:rFonts w:ascii="Times New Roman" w:hAnsi="Times New Roman" w:cs="Times New Roman"/>
          <w:sz w:val="24"/>
        </w:rPr>
        <w:t>ed</w:t>
      </w:r>
      <w:r w:rsidR="00435413">
        <w:rPr>
          <w:rFonts w:ascii="Times New Roman" w:hAnsi="Times New Roman" w:cs="Times New Roman"/>
          <w:sz w:val="24"/>
        </w:rPr>
        <w:t xml:space="preserve"> </w:t>
      </w:r>
      <w:r w:rsidR="003979B3">
        <w:rPr>
          <w:rFonts w:ascii="Times New Roman" w:hAnsi="Times New Roman" w:cs="Times New Roman"/>
          <w:sz w:val="24"/>
        </w:rPr>
        <w:t xml:space="preserve">real-time </w:t>
      </w:r>
      <w:r w:rsidR="00435413">
        <w:rPr>
          <w:rFonts w:ascii="Times New Roman" w:hAnsi="Times New Roman" w:cs="Times New Roman"/>
          <w:sz w:val="24"/>
        </w:rPr>
        <w:t>trip update feeds at the interval of 60 seconds</w:t>
      </w:r>
      <w:r w:rsidR="002A748A">
        <w:rPr>
          <w:rFonts w:ascii="Times New Roman" w:hAnsi="Times New Roman" w:cs="Times New Roman"/>
          <w:sz w:val="24"/>
        </w:rPr>
        <w:t>; this</w:t>
      </w:r>
      <w:r w:rsidR="00D650E1">
        <w:rPr>
          <w:rFonts w:ascii="Times New Roman" w:hAnsi="Times New Roman" w:cs="Times New Roman"/>
          <w:sz w:val="24"/>
        </w:rPr>
        <w:t xml:space="preserve"> is a common </w:t>
      </w:r>
      <w:r w:rsidR="002A748A">
        <w:rPr>
          <w:rFonts w:ascii="Times New Roman" w:hAnsi="Times New Roman" w:cs="Times New Roman"/>
          <w:sz w:val="24"/>
        </w:rPr>
        <w:t xml:space="preserve">GTFS real-time update </w:t>
      </w:r>
      <w:r w:rsidR="00D650E1">
        <w:rPr>
          <w:rFonts w:ascii="Times New Roman" w:hAnsi="Times New Roman" w:cs="Times New Roman"/>
          <w:sz w:val="24"/>
        </w:rPr>
        <w:t xml:space="preserve">frequency for US transit systems </w:t>
      </w:r>
      <w:r w:rsidR="00D650E1">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D650E1">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D650E1">
        <w:rPr>
          <w:rFonts w:ascii="Times New Roman" w:hAnsi="Times New Roman" w:cs="Times New Roman"/>
          <w:sz w:val="24"/>
        </w:rPr>
        <w:fldChar w:fldCharType="end"/>
      </w:r>
      <w:r w:rsidR="00435413">
        <w:rPr>
          <w:rFonts w:ascii="Times New Roman" w:hAnsi="Times New Roman" w:cs="Times New Roman"/>
          <w:sz w:val="24"/>
        </w:rPr>
        <w:t xml:space="preserve">. </w:t>
      </w:r>
      <w:r w:rsidR="005969ED">
        <w:rPr>
          <w:rFonts w:ascii="Times New Roman" w:hAnsi="Times New Roman" w:cs="Times New Roman"/>
          <w:sz w:val="24"/>
        </w:rPr>
        <w:t>The timespan covers February 2018 to July 2021</w:t>
      </w:r>
      <w:r w:rsidR="00EB28BB">
        <w:rPr>
          <w:rFonts w:ascii="Times New Roman" w:hAnsi="Times New Roman" w:cs="Times New Roman"/>
          <w:sz w:val="24"/>
        </w:rPr>
        <w:t xml:space="preserve"> and the total data volume </w:t>
      </w:r>
      <w:r w:rsidR="009D538B">
        <w:rPr>
          <w:rFonts w:ascii="Times New Roman" w:hAnsi="Times New Roman" w:cs="Times New Roman"/>
          <w:sz w:val="24"/>
        </w:rPr>
        <w:t xml:space="preserve">exceeds 1 terabyte. </w:t>
      </w:r>
      <w:r w:rsidR="006E387A">
        <w:rPr>
          <w:rFonts w:ascii="Times New Roman" w:hAnsi="Times New Roman" w:cs="Times New Roman"/>
          <w:sz w:val="24"/>
        </w:rPr>
        <w:t xml:space="preserve">Due to the large data size, we used </w:t>
      </w:r>
      <w:r w:rsidR="00F40907">
        <w:rPr>
          <w:rFonts w:ascii="Times New Roman" w:hAnsi="Times New Roman" w:cs="Times New Roman"/>
          <w:sz w:val="24"/>
        </w:rPr>
        <w:t xml:space="preserve">a </w:t>
      </w:r>
      <w:proofErr w:type="spellStart"/>
      <w:r w:rsidR="00037E7F">
        <w:rPr>
          <w:rFonts w:ascii="Times New Roman" w:hAnsi="Times New Roman" w:cs="Times New Roman"/>
          <w:sz w:val="24"/>
        </w:rPr>
        <w:t>noSQL</w:t>
      </w:r>
      <w:proofErr w:type="spellEnd"/>
      <w:r w:rsidR="00037E7F">
        <w:rPr>
          <w:rFonts w:ascii="Times New Roman" w:hAnsi="Times New Roman" w:cs="Times New Roman"/>
          <w:sz w:val="24"/>
        </w:rPr>
        <w:t xml:space="preserve"> </w:t>
      </w:r>
      <w:r w:rsidR="00F40907">
        <w:rPr>
          <w:rFonts w:ascii="Times New Roman" w:hAnsi="Times New Roman" w:cs="Times New Roman"/>
          <w:sz w:val="24"/>
        </w:rPr>
        <w:t xml:space="preserve">(unstructured) database technology, </w:t>
      </w:r>
      <w:r w:rsidR="00037E7F">
        <w:rPr>
          <w:rFonts w:ascii="Times New Roman" w:hAnsi="Times New Roman" w:cs="Times New Roman"/>
          <w:sz w:val="24"/>
        </w:rPr>
        <w:t>MongoDB</w:t>
      </w:r>
      <w:r w:rsidR="00C066E9">
        <w:rPr>
          <w:rFonts w:ascii="Times New Roman" w:hAnsi="Times New Roman" w:cs="Times New Roman"/>
          <w:sz w:val="24"/>
        </w:rPr>
        <w:t>, to maintain the database and support queries</w:t>
      </w:r>
      <w:r w:rsidR="00F70079">
        <w:rPr>
          <w:rFonts w:ascii="Times New Roman" w:hAnsi="Times New Roman" w:cs="Times New Roman"/>
          <w:sz w:val="24"/>
        </w:rPr>
        <w:t>.</w:t>
      </w:r>
    </w:p>
    <w:p w14:paraId="38EB25F1" w14:textId="55835608" w:rsidR="002F0DFC" w:rsidRDefault="003F2249" w:rsidP="00674454">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Time-dependent routing</w:t>
      </w:r>
    </w:p>
    <w:p w14:paraId="5228C828" w14:textId="471F0F9E" w:rsidR="000A0E49" w:rsidRDefault="007905FA" w:rsidP="00674454">
      <w:pPr>
        <w:spacing w:line="480" w:lineRule="auto"/>
        <w:jc w:val="both"/>
        <w:rPr>
          <w:rFonts w:ascii="Times New Roman" w:hAnsi="Times New Roman" w:cs="Times New Roman"/>
          <w:sz w:val="24"/>
        </w:rPr>
      </w:pPr>
      <w:r>
        <w:rPr>
          <w:rFonts w:ascii="Times New Roman" w:hAnsi="Times New Roman" w:cs="Times New Roman"/>
          <w:sz w:val="24"/>
        </w:rPr>
        <w:t>W</w:t>
      </w:r>
      <w:r w:rsidR="00720D25">
        <w:rPr>
          <w:rFonts w:ascii="Times New Roman" w:hAnsi="Times New Roman" w:cs="Times New Roman"/>
          <w:sz w:val="24"/>
        </w:rPr>
        <w:t xml:space="preserve">e </w:t>
      </w:r>
      <w:r w:rsidR="0059748D">
        <w:rPr>
          <w:rFonts w:ascii="Times New Roman" w:hAnsi="Times New Roman" w:cs="Times New Roman"/>
          <w:sz w:val="24"/>
        </w:rPr>
        <w:t xml:space="preserve">use </w:t>
      </w:r>
      <w:r w:rsidR="00720D25">
        <w:rPr>
          <w:rFonts w:ascii="Times New Roman" w:hAnsi="Times New Roman" w:cs="Times New Roman"/>
          <w:sz w:val="24"/>
        </w:rPr>
        <w:t xml:space="preserve">the </w:t>
      </w:r>
      <w:del w:id="81" w:author="Miller, Harvey" w:date="2021-10-11T11:49:00Z">
        <w:r w:rsidR="000A0E49" w:rsidDel="00BF374B">
          <w:rPr>
            <w:rFonts w:ascii="Times New Roman" w:hAnsi="Times New Roman" w:cs="Times New Roman"/>
            <w:sz w:val="24"/>
          </w:rPr>
          <w:delText>s</w:delText>
        </w:r>
        <w:r w:rsidR="000A0E49" w:rsidRPr="006C1B92" w:rsidDel="00BF374B">
          <w:rPr>
            <w:rFonts w:ascii="Times New Roman" w:hAnsi="Times New Roman" w:cs="Times New Roman"/>
            <w:sz w:val="24"/>
          </w:rPr>
          <w:delText>pace-time prism</w:delText>
        </w:r>
        <w:r w:rsidR="00720D25" w:rsidDel="00BF374B">
          <w:rPr>
            <w:rFonts w:ascii="Times New Roman" w:hAnsi="Times New Roman" w:cs="Times New Roman"/>
            <w:sz w:val="24"/>
          </w:rPr>
          <w:delText xml:space="preserve"> (</w:delText>
        </w:r>
      </w:del>
      <w:r w:rsidR="00720D25">
        <w:rPr>
          <w:rFonts w:ascii="Times New Roman" w:hAnsi="Times New Roman" w:cs="Times New Roman"/>
          <w:sz w:val="24"/>
        </w:rPr>
        <w:t>STP</w:t>
      </w:r>
      <w:del w:id="82" w:author="Miller, Harvey" w:date="2021-10-11T11:49:00Z">
        <w:r w:rsidR="00720D25" w:rsidDel="00BF374B">
          <w:rPr>
            <w:rFonts w:ascii="Times New Roman" w:hAnsi="Times New Roman" w:cs="Times New Roman"/>
            <w:sz w:val="24"/>
          </w:rPr>
          <w:delText>)</w:delText>
        </w:r>
      </w:del>
      <w:r w:rsidR="0059748D">
        <w:rPr>
          <w:rFonts w:ascii="Times New Roman" w:hAnsi="Times New Roman" w:cs="Times New Roman"/>
          <w:sz w:val="24"/>
        </w:rPr>
        <w:t xml:space="preserve">, </w:t>
      </w:r>
      <w:r w:rsidR="000A0E49" w:rsidRPr="006C1B92">
        <w:rPr>
          <w:rFonts w:ascii="Times New Roman" w:hAnsi="Times New Roman" w:cs="Times New Roman"/>
          <w:sz w:val="24"/>
        </w:rPr>
        <w:t>a well-established time geography method</w:t>
      </w:r>
      <w:r w:rsidR="0059748D">
        <w:rPr>
          <w:rFonts w:ascii="Times New Roman" w:hAnsi="Times New Roman" w:cs="Times New Roman"/>
          <w:sz w:val="24"/>
        </w:rPr>
        <w:t>,</w:t>
      </w:r>
      <w:r w:rsidR="000A0E49" w:rsidRPr="006C1B92">
        <w:rPr>
          <w:rFonts w:ascii="Times New Roman" w:hAnsi="Times New Roman" w:cs="Times New Roman"/>
          <w:sz w:val="24"/>
        </w:rPr>
        <w:t xml:space="preserve"> to measure accessibility in </w:t>
      </w:r>
      <w:r w:rsidR="000A0E49">
        <w:rPr>
          <w:rFonts w:ascii="Times New Roman" w:hAnsi="Times New Roman" w:cs="Times New Roman"/>
          <w:sz w:val="24"/>
        </w:rPr>
        <w:t xml:space="preserve">public transit </w:t>
      </w:r>
      <w:r w:rsidR="000A0E49" w:rsidRPr="006C1B92">
        <w:rPr>
          <w:rFonts w:ascii="Times New Roman" w:hAnsi="Times New Roman" w:cs="Times New Roman"/>
          <w:sz w:val="24"/>
        </w:rPr>
        <w:t>system</w:t>
      </w:r>
      <w:r w:rsidR="000A0E49">
        <w:rPr>
          <w:rFonts w:ascii="Times New Roman" w:hAnsi="Times New Roman" w:cs="Times New Roman"/>
          <w:sz w:val="24"/>
        </w:rPr>
        <w:t>s</w:t>
      </w:r>
      <w:r w:rsidR="000A0E49" w:rsidRPr="006C1B92">
        <w:rPr>
          <w:rFonts w:ascii="Times New Roman" w:hAnsi="Times New Roman" w:cs="Times New Roman"/>
          <w:sz w:val="24"/>
        </w:rPr>
        <w:t xml:space="preserve"> </w:t>
      </w:r>
      <w:r w:rsidR="000A0E4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A0E4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A0E49" w:rsidRPr="006C1B92">
        <w:rPr>
          <w:rFonts w:ascii="Times New Roman" w:hAnsi="Times New Roman" w:cs="Times New Roman"/>
          <w:sz w:val="24"/>
        </w:rPr>
        <w:fldChar w:fldCharType="end"/>
      </w:r>
      <w:r w:rsidR="000A0E49" w:rsidRPr="006C1B92">
        <w:rPr>
          <w:rFonts w:ascii="Times New Roman" w:hAnsi="Times New Roman" w:cs="Times New Roman"/>
          <w:sz w:val="24"/>
        </w:rPr>
        <w:t xml:space="preserve">. </w:t>
      </w:r>
      <w:commentRangeStart w:id="83"/>
      <w:r w:rsidR="000A0E49">
        <w:rPr>
          <w:rFonts w:ascii="Times New Roman" w:hAnsi="Times New Roman" w:cs="Times New Roman"/>
          <w:sz w:val="24"/>
        </w:rPr>
        <w:t>In practice, we</w:t>
      </w:r>
      <w:r w:rsidR="0059748D">
        <w:rPr>
          <w:rFonts w:ascii="Times New Roman" w:hAnsi="Times New Roman" w:cs="Times New Roman"/>
          <w:sz w:val="24"/>
        </w:rPr>
        <w:t xml:space="preserve"> first</w:t>
      </w:r>
      <w:r w:rsidR="000A0E49">
        <w:rPr>
          <w:rFonts w:ascii="Times New Roman" w:hAnsi="Times New Roman" w:cs="Times New Roman"/>
          <w:sz w:val="24"/>
        </w:rPr>
        <w:t xml:space="preserve"> calculate the shortest travel time between the origin stop to </w:t>
      </w:r>
      <w:r w:rsidR="00720D25">
        <w:rPr>
          <w:rFonts w:ascii="Times New Roman" w:hAnsi="Times New Roman" w:cs="Times New Roman"/>
          <w:sz w:val="24"/>
        </w:rPr>
        <w:t xml:space="preserve">all </w:t>
      </w:r>
      <w:r w:rsidR="000A0E49">
        <w:rPr>
          <w:rFonts w:ascii="Times New Roman" w:hAnsi="Times New Roman" w:cs="Times New Roman"/>
          <w:sz w:val="24"/>
        </w:rPr>
        <w:t xml:space="preserve">other stops </w:t>
      </w:r>
      <w:r w:rsidR="00265250">
        <w:rPr>
          <w:rFonts w:ascii="Times New Roman" w:hAnsi="Times New Roman" w:cs="Times New Roman"/>
          <w:sz w:val="24"/>
        </w:rPr>
        <w:t xml:space="preserve">in </w:t>
      </w:r>
      <w:r w:rsidR="00720D25">
        <w:rPr>
          <w:rFonts w:ascii="Times New Roman" w:hAnsi="Times New Roman" w:cs="Times New Roman"/>
          <w:sz w:val="24"/>
        </w:rPr>
        <w:t>the system</w:t>
      </w:r>
      <w:r w:rsidR="00C32CEB">
        <w:rPr>
          <w:rFonts w:ascii="Times New Roman" w:hAnsi="Times New Roman" w:cs="Times New Roman"/>
          <w:sz w:val="24"/>
        </w:rPr>
        <w:t xml:space="preserve">. We then </w:t>
      </w:r>
      <w:r w:rsidR="009A7699">
        <w:rPr>
          <w:rFonts w:ascii="Times New Roman" w:hAnsi="Times New Roman" w:cs="Times New Roman"/>
          <w:sz w:val="24"/>
        </w:rPr>
        <w:t xml:space="preserve">derive </w:t>
      </w:r>
      <w:r w:rsidR="000A0E49">
        <w:rPr>
          <w:rFonts w:ascii="Times New Roman" w:hAnsi="Times New Roman" w:cs="Times New Roman"/>
          <w:sz w:val="24"/>
        </w:rPr>
        <w:t xml:space="preserve">the </w:t>
      </w:r>
      <w:del w:id="84" w:author="Miller, Harvey" w:date="2021-10-11T11:50:00Z">
        <w:r w:rsidR="00740A36" w:rsidDel="00995D22">
          <w:rPr>
            <w:rFonts w:ascii="Times New Roman" w:hAnsi="Times New Roman" w:cs="Times New Roman"/>
            <w:sz w:val="24"/>
          </w:rPr>
          <w:delText xml:space="preserve">potential path area (PPA) and </w:delText>
        </w:r>
      </w:del>
      <w:r w:rsidR="000A0E49">
        <w:rPr>
          <w:rFonts w:ascii="Times New Roman" w:hAnsi="Times New Roman" w:cs="Times New Roman"/>
          <w:sz w:val="24"/>
        </w:rPr>
        <w:t>STP</w:t>
      </w:r>
      <w:r w:rsidR="00F47678">
        <w:rPr>
          <w:rFonts w:ascii="Times New Roman" w:hAnsi="Times New Roman" w:cs="Times New Roman"/>
          <w:sz w:val="24"/>
        </w:rPr>
        <w:t xml:space="preserve"> </w:t>
      </w:r>
      <w:ins w:id="85" w:author="Miller, Harvey" w:date="2021-10-11T11:50:00Z">
        <w:r w:rsidR="00995D22">
          <w:rPr>
            <w:rFonts w:ascii="Times New Roman" w:hAnsi="Times New Roman" w:cs="Times New Roman"/>
            <w:sz w:val="24"/>
          </w:rPr>
          <w:t xml:space="preserve">and its spatial footprint, the PPA, </w:t>
        </w:r>
      </w:ins>
      <w:r w:rsidR="00F47678">
        <w:rPr>
          <w:rFonts w:ascii="Times New Roman" w:hAnsi="Times New Roman" w:cs="Times New Roman"/>
          <w:sz w:val="24"/>
        </w:rPr>
        <w:t>from</w:t>
      </w:r>
      <w:r w:rsidR="00740A36">
        <w:rPr>
          <w:rFonts w:ascii="Times New Roman" w:hAnsi="Times New Roman" w:cs="Times New Roman"/>
          <w:sz w:val="24"/>
        </w:rPr>
        <w:t xml:space="preserve"> the shortest travel time</w:t>
      </w:r>
      <w:r w:rsidR="000A0E49">
        <w:rPr>
          <w:rFonts w:ascii="Times New Roman" w:hAnsi="Times New Roman" w:cs="Times New Roman"/>
          <w:sz w:val="24"/>
        </w:rPr>
        <w:t xml:space="preserve">. </w:t>
      </w:r>
      <w:commentRangeEnd w:id="83"/>
      <w:r w:rsidR="00265250">
        <w:rPr>
          <w:rStyle w:val="CommentReference"/>
        </w:rPr>
        <w:commentReference w:id="83"/>
      </w:r>
    </w:p>
    <w:p w14:paraId="5BB5942D" w14:textId="65E428F4" w:rsidR="00D02C92" w:rsidRDefault="002417A2" w:rsidP="00674454">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It can be challenging </w:t>
      </w:r>
      <w:r w:rsidR="003F2249">
        <w:rPr>
          <w:rFonts w:ascii="Times New Roman" w:hAnsi="Times New Roman" w:cs="Times New Roman"/>
          <w:sz w:val="24"/>
        </w:rPr>
        <w:t>to obtain accurate travel times in a transit network</w:t>
      </w:r>
      <w:r w:rsidR="004A73BD">
        <w:rPr>
          <w:rFonts w:ascii="Times New Roman" w:hAnsi="Times New Roman" w:cs="Times New Roman"/>
          <w:sz w:val="24"/>
        </w:rPr>
        <w:t xml:space="preserve">, even with </w:t>
      </w:r>
      <w:r w:rsidR="002B749A">
        <w:rPr>
          <w:rFonts w:ascii="Times New Roman" w:hAnsi="Times New Roman" w:cs="Times New Roman"/>
          <w:sz w:val="24"/>
        </w:rPr>
        <w:t xml:space="preserve">a complete archive of </w:t>
      </w:r>
      <w:r w:rsidR="004A73BD">
        <w:rPr>
          <w:rFonts w:ascii="Times New Roman" w:hAnsi="Times New Roman" w:cs="Times New Roman"/>
          <w:sz w:val="24"/>
        </w:rPr>
        <w:t>retrospective arrival time</w:t>
      </w:r>
      <w:r w:rsidR="002B749A">
        <w:rPr>
          <w:rFonts w:ascii="Times New Roman" w:hAnsi="Times New Roman" w:cs="Times New Roman"/>
          <w:sz w:val="24"/>
        </w:rPr>
        <w:t>s</w:t>
      </w:r>
      <w:r w:rsidR="003F2249">
        <w:rPr>
          <w:rFonts w:ascii="Times New Roman" w:hAnsi="Times New Roman" w:cs="Times New Roman"/>
          <w:sz w:val="24"/>
        </w:rPr>
        <w:t>. A major reason is because transit networks are</w:t>
      </w:r>
      <w:r w:rsidR="00362D3B">
        <w:rPr>
          <w:rFonts w:ascii="Times New Roman" w:hAnsi="Times New Roman" w:cs="Times New Roman"/>
          <w:sz w:val="24"/>
        </w:rPr>
        <w:t xml:space="preserve"> </w:t>
      </w:r>
      <w:r w:rsidR="00362D3B" w:rsidRPr="00362D3B">
        <w:rPr>
          <w:rFonts w:ascii="Times New Roman" w:hAnsi="Times New Roman" w:cs="Times New Roman"/>
          <w:i/>
          <w:iCs/>
          <w:sz w:val="24"/>
        </w:rPr>
        <w:t>discontinuous</w:t>
      </w:r>
      <w:r w:rsidR="00362D3B">
        <w:rPr>
          <w:rFonts w:ascii="Times New Roman" w:hAnsi="Times New Roman" w:cs="Times New Roman"/>
          <w:sz w:val="24"/>
        </w:rPr>
        <w:t xml:space="preserve"> and</w:t>
      </w:r>
      <w:r w:rsidR="003F2249">
        <w:rPr>
          <w:rFonts w:ascii="Times New Roman" w:hAnsi="Times New Roman" w:cs="Times New Roman"/>
          <w:sz w:val="24"/>
        </w:rPr>
        <w:t xml:space="preserve"> </w:t>
      </w:r>
      <w:r w:rsidR="003F2249" w:rsidRPr="00A164FA">
        <w:rPr>
          <w:rFonts w:ascii="Times New Roman" w:hAnsi="Times New Roman" w:cs="Times New Roman"/>
          <w:i/>
          <w:iCs/>
          <w:sz w:val="24"/>
        </w:rPr>
        <w:t>time-dependent</w:t>
      </w:r>
      <w:r w:rsidR="00CA684C">
        <w:rPr>
          <w:rFonts w:ascii="Times New Roman" w:hAnsi="Times New Roman" w:cs="Times New Roman"/>
          <w:i/>
          <w:iCs/>
          <w:sz w:val="24"/>
        </w:rPr>
        <w:t xml:space="preserve"> </w:t>
      </w:r>
      <w:r w:rsidR="00CA684C">
        <w:rPr>
          <w:rFonts w:ascii="Times New Roman" w:hAnsi="Times New Roman" w:cs="Times New Roman"/>
          <w:i/>
          <w:iCs/>
          <w:sz w:val="24"/>
        </w:rPr>
        <w:fldChar w:fldCharType="begin" w:fldLock="1"/>
      </w:r>
      <w:r w:rsidR="005F2458">
        <w:rPr>
          <w:rFonts w:ascii="Times New Roman" w:hAnsi="Times New Roman" w:cs="Times New Roman"/>
          <w:i/>
          <w:iCs/>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id":"ITEM-2","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algorithms","type":"article-journal","volume":"4"},"uris":["http://www.mendeley.com/documents/?uuid=b2c16d58-e643-4b70-a5ff-d44ba0886fec"]}],"mendeley":{"formattedCitation":"(Gendreau, Ghiani, &amp; Guerriero, 2015; Wang, Yuan, Ma, &amp; Wang, 2019)","plainTextFormattedCitation":"(Gendreau, Ghiani, &amp; Guerriero, 2015; Wang, Yuan, Ma, &amp; Wang, 2019)","previouslyFormattedCitation":"(Gendreau, Ghiani, &amp; Guerriero, 2015; Wang, Yuan, Ma, &amp; Wang, 2019)"},"properties":{"noteIndex":0},"schema":"https://github.com/citation-style-language/schema/raw/master/csl-citation.json"}</w:instrText>
      </w:r>
      <w:r w:rsidR="00CA684C">
        <w:rPr>
          <w:rFonts w:ascii="Times New Roman" w:hAnsi="Times New Roman" w:cs="Times New Roman"/>
          <w:i/>
          <w:iCs/>
          <w:sz w:val="24"/>
        </w:rPr>
        <w:fldChar w:fldCharType="separate"/>
      </w:r>
      <w:r w:rsidR="00362D3B" w:rsidRPr="00362D3B">
        <w:rPr>
          <w:rFonts w:ascii="Times New Roman" w:hAnsi="Times New Roman" w:cs="Times New Roman"/>
          <w:iCs/>
          <w:noProof/>
          <w:sz w:val="24"/>
        </w:rPr>
        <w:t xml:space="preserve">(Gendreau, Ghiani, &amp; Guerriero, 2015; Wang, Yuan, Ma, &amp; </w:t>
      </w:r>
      <w:r w:rsidR="00362D3B" w:rsidRPr="00362D3B">
        <w:rPr>
          <w:rFonts w:ascii="Times New Roman" w:hAnsi="Times New Roman" w:cs="Times New Roman"/>
          <w:iCs/>
          <w:noProof/>
          <w:sz w:val="24"/>
        </w:rPr>
        <w:lastRenderedPageBreak/>
        <w:t>Wang, 2019)</w:t>
      </w:r>
      <w:r w:rsidR="00CA684C">
        <w:rPr>
          <w:rFonts w:ascii="Times New Roman" w:hAnsi="Times New Roman" w:cs="Times New Roman"/>
          <w:i/>
          <w:iCs/>
          <w:sz w:val="24"/>
        </w:rPr>
        <w:fldChar w:fldCharType="end"/>
      </w:r>
      <w:r w:rsidR="00D02C92">
        <w:rPr>
          <w:rFonts w:ascii="Times New Roman" w:hAnsi="Times New Roman" w:cs="Times New Roman"/>
          <w:sz w:val="24"/>
        </w:rPr>
        <w:t>.</w:t>
      </w:r>
      <w:r w:rsidR="003F2249">
        <w:rPr>
          <w:rFonts w:ascii="Times New Roman" w:hAnsi="Times New Roman" w:cs="Times New Roman"/>
          <w:sz w:val="24"/>
        </w:rPr>
        <w:t xml:space="preserve"> </w:t>
      </w:r>
      <w:r w:rsidR="00D02C92">
        <w:rPr>
          <w:rFonts w:ascii="Times New Roman" w:hAnsi="Times New Roman" w:cs="Times New Roman"/>
          <w:sz w:val="24"/>
        </w:rPr>
        <w:t>Unlike private vehicle or pedestrian network, a user cannot move</w:t>
      </w:r>
      <w:r w:rsidR="00C172FE">
        <w:rPr>
          <w:rFonts w:ascii="Times New Roman" w:hAnsi="Times New Roman" w:cs="Times New Roman"/>
          <w:sz w:val="24"/>
        </w:rPr>
        <w:t xml:space="preserve"> in the network</w:t>
      </w:r>
      <w:r w:rsidR="00D02C92">
        <w:rPr>
          <w:rFonts w:ascii="Times New Roman" w:hAnsi="Times New Roman" w:cs="Times New Roman"/>
          <w:sz w:val="24"/>
        </w:rPr>
        <w:t xml:space="preserve"> unless there is an available vehicle</w:t>
      </w:r>
      <w:ins w:id="86" w:author="Miller, Harvey" w:date="2021-10-11T11:50:00Z">
        <w:r w:rsidR="000F178A">
          <w:rPr>
            <w:rFonts w:ascii="Times New Roman" w:hAnsi="Times New Roman" w:cs="Times New Roman"/>
            <w:sz w:val="24"/>
          </w:rPr>
          <w:t xml:space="preserve"> that is </w:t>
        </w:r>
      </w:ins>
      <w:del w:id="87" w:author="Miller, Harvey" w:date="2021-10-11T11:50:00Z">
        <w:r w:rsidR="00D02C92" w:rsidDel="000F178A">
          <w:rPr>
            <w:rFonts w:ascii="Times New Roman" w:hAnsi="Times New Roman" w:cs="Times New Roman"/>
            <w:sz w:val="24"/>
          </w:rPr>
          <w:delText>,</w:delText>
        </w:r>
        <w:r w:rsidR="00C172FE" w:rsidDel="000F178A">
          <w:rPr>
            <w:rFonts w:ascii="Times New Roman" w:hAnsi="Times New Roman" w:cs="Times New Roman"/>
            <w:sz w:val="24"/>
          </w:rPr>
          <w:delText xml:space="preserve"> which</w:delText>
        </w:r>
        <w:r w:rsidR="00D02C92" w:rsidDel="000F178A">
          <w:rPr>
            <w:rFonts w:ascii="Times New Roman" w:hAnsi="Times New Roman" w:cs="Times New Roman"/>
            <w:sz w:val="24"/>
          </w:rPr>
          <w:delText xml:space="preserve"> </w:delText>
        </w:r>
        <w:r w:rsidR="00C172FE" w:rsidDel="000F178A">
          <w:rPr>
            <w:rFonts w:ascii="Times New Roman" w:hAnsi="Times New Roman" w:cs="Times New Roman"/>
            <w:sz w:val="24"/>
          </w:rPr>
          <w:delText xml:space="preserve">is </w:delText>
        </w:r>
      </w:del>
      <w:r w:rsidR="00C172FE">
        <w:rPr>
          <w:rFonts w:ascii="Times New Roman" w:hAnsi="Times New Roman" w:cs="Times New Roman"/>
          <w:sz w:val="24"/>
        </w:rPr>
        <w:t xml:space="preserve">scheduled to arrive at only specific time points. Therefore, </w:t>
      </w:r>
      <w:r w:rsidR="003F2249">
        <w:rPr>
          <w:rFonts w:ascii="Times New Roman" w:hAnsi="Times New Roman" w:cs="Times New Roman"/>
          <w:sz w:val="24"/>
        </w:rPr>
        <w:t>the network cost</w:t>
      </w:r>
      <w:r w:rsidR="004A73BD">
        <w:rPr>
          <w:rFonts w:ascii="Times New Roman" w:hAnsi="Times New Roman" w:cs="Times New Roman"/>
          <w:sz w:val="24"/>
        </w:rPr>
        <w:t>s</w:t>
      </w:r>
      <w:r w:rsidR="003F2249">
        <w:rPr>
          <w:rFonts w:ascii="Times New Roman" w:hAnsi="Times New Roman" w:cs="Times New Roman"/>
          <w:sz w:val="24"/>
        </w:rPr>
        <w:t xml:space="preserve"> of </w:t>
      </w:r>
      <w:del w:id="88" w:author="Miller, Harvey" w:date="2021-10-11T11:50:00Z">
        <w:r w:rsidR="003F2249" w:rsidDel="000F178A">
          <w:rPr>
            <w:rFonts w:ascii="Times New Roman" w:hAnsi="Times New Roman" w:cs="Times New Roman"/>
            <w:sz w:val="24"/>
          </w:rPr>
          <w:delText xml:space="preserve">a </w:delText>
        </w:r>
      </w:del>
      <w:r w:rsidR="003F2249">
        <w:rPr>
          <w:rFonts w:ascii="Times New Roman" w:hAnsi="Times New Roman" w:cs="Times New Roman"/>
          <w:sz w:val="24"/>
        </w:rPr>
        <w:t xml:space="preserve">transit </w:t>
      </w:r>
      <w:del w:id="89" w:author="Miller, Harvey" w:date="2021-10-11T11:50:00Z">
        <w:r w:rsidR="003F2249" w:rsidDel="000F178A">
          <w:rPr>
            <w:rFonts w:ascii="Times New Roman" w:hAnsi="Times New Roman" w:cs="Times New Roman"/>
            <w:sz w:val="24"/>
          </w:rPr>
          <w:delText xml:space="preserve">work </w:delText>
        </w:r>
      </w:del>
      <w:r w:rsidR="003F2249">
        <w:rPr>
          <w:rFonts w:ascii="Times New Roman" w:hAnsi="Times New Roman" w:cs="Times New Roman"/>
          <w:sz w:val="24"/>
        </w:rPr>
        <w:t xml:space="preserve">can </w:t>
      </w:r>
      <w:r w:rsidR="00761E41">
        <w:rPr>
          <w:rFonts w:ascii="Times New Roman" w:hAnsi="Times New Roman" w:cs="Times New Roman"/>
          <w:sz w:val="24"/>
        </w:rPr>
        <w:t>vary</w:t>
      </w:r>
      <w:r w:rsidR="003F2249">
        <w:rPr>
          <w:rFonts w:ascii="Times New Roman" w:hAnsi="Times New Roman" w:cs="Times New Roman"/>
          <w:sz w:val="24"/>
        </w:rPr>
        <w:t xml:space="preserve"> depending on the</w:t>
      </w:r>
      <w:r w:rsidR="00232807">
        <w:rPr>
          <w:rFonts w:ascii="Times New Roman" w:hAnsi="Times New Roman" w:cs="Times New Roman"/>
          <w:sz w:val="24"/>
        </w:rPr>
        <w:t xml:space="preserve"> passenger</w:t>
      </w:r>
      <w:r w:rsidR="00970FA0">
        <w:rPr>
          <w:rFonts w:ascii="Times New Roman" w:hAnsi="Times New Roman" w:cs="Times New Roman"/>
          <w:sz w:val="24"/>
        </w:rPr>
        <w:t xml:space="preserve">’s </w:t>
      </w:r>
      <w:r w:rsidR="003F2249">
        <w:rPr>
          <w:rFonts w:ascii="Times New Roman" w:hAnsi="Times New Roman" w:cs="Times New Roman"/>
          <w:sz w:val="24"/>
        </w:rPr>
        <w:t>arrival time at the origin</w:t>
      </w:r>
      <w:r w:rsidR="007267FB">
        <w:rPr>
          <w:rFonts w:ascii="Times New Roman" w:hAnsi="Times New Roman" w:cs="Times New Roman"/>
          <w:sz w:val="24"/>
        </w:rPr>
        <w:t xml:space="preserve">ating stop </w:t>
      </w:r>
      <w:r w:rsidR="00317032">
        <w:rPr>
          <w:rFonts w:ascii="Times New Roman" w:hAnsi="Times New Roman" w:cs="Times New Roman"/>
          <w:sz w:val="24"/>
        </w:rPr>
        <w:t xml:space="preserve">of a transit </w:t>
      </w:r>
      <w:r w:rsidR="00E15D13">
        <w:rPr>
          <w:rFonts w:ascii="Times New Roman" w:hAnsi="Times New Roman" w:cs="Times New Roman"/>
          <w:sz w:val="24"/>
        </w:rPr>
        <w:t>system</w:t>
      </w:r>
      <w:r w:rsidR="006C5B89">
        <w:rPr>
          <w:rFonts w:ascii="Times New Roman" w:hAnsi="Times New Roman" w:cs="Times New Roman"/>
          <w:sz w:val="24"/>
        </w:rPr>
        <w:t>. Th</w:t>
      </w:r>
      <w:r w:rsidR="00936DA5">
        <w:rPr>
          <w:rFonts w:ascii="Times New Roman" w:hAnsi="Times New Roman" w:cs="Times New Roman"/>
          <w:sz w:val="24"/>
        </w:rPr>
        <w:t>is</w:t>
      </w:r>
      <w:r w:rsidR="006C5B89">
        <w:rPr>
          <w:rFonts w:ascii="Times New Roman" w:hAnsi="Times New Roman" w:cs="Times New Roman"/>
          <w:sz w:val="24"/>
        </w:rPr>
        <w:t xml:space="preserve"> </w:t>
      </w:r>
      <w:r w:rsidR="00E15D13">
        <w:rPr>
          <w:rFonts w:ascii="Times New Roman" w:hAnsi="Times New Roman" w:cs="Times New Roman"/>
          <w:sz w:val="24"/>
        </w:rPr>
        <w:t xml:space="preserve">time-dependent </w:t>
      </w:r>
      <w:r w:rsidR="006C5B89">
        <w:rPr>
          <w:rFonts w:ascii="Times New Roman" w:hAnsi="Times New Roman" w:cs="Times New Roman"/>
          <w:sz w:val="24"/>
        </w:rPr>
        <w:t xml:space="preserve">variation </w:t>
      </w:r>
      <w:r w:rsidR="001D66FF">
        <w:rPr>
          <w:rFonts w:ascii="Times New Roman" w:hAnsi="Times New Roman" w:cs="Times New Roman"/>
          <w:sz w:val="24"/>
        </w:rPr>
        <w:t>also applies to</w:t>
      </w:r>
      <w:r w:rsidR="00E15D13">
        <w:rPr>
          <w:rFonts w:ascii="Times New Roman" w:hAnsi="Times New Roman" w:cs="Times New Roman"/>
          <w:sz w:val="24"/>
        </w:rPr>
        <w:t xml:space="preserve"> other</w:t>
      </w:r>
      <w:r w:rsidR="001D66FF">
        <w:rPr>
          <w:rFonts w:ascii="Times New Roman" w:hAnsi="Times New Roman" w:cs="Times New Roman"/>
          <w:sz w:val="24"/>
        </w:rPr>
        <w:t xml:space="preserve"> </w:t>
      </w:r>
      <w:r w:rsidR="00221F09">
        <w:rPr>
          <w:rFonts w:ascii="Times New Roman" w:hAnsi="Times New Roman" w:cs="Times New Roman"/>
          <w:sz w:val="24"/>
        </w:rPr>
        <w:t xml:space="preserve">components of </w:t>
      </w:r>
      <w:r w:rsidR="00E15D13">
        <w:rPr>
          <w:rFonts w:ascii="Times New Roman" w:hAnsi="Times New Roman" w:cs="Times New Roman"/>
          <w:sz w:val="24"/>
        </w:rPr>
        <w:t>public transi</w:t>
      </w:r>
      <w:r w:rsidR="005E18E3">
        <w:rPr>
          <w:rFonts w:ascii="Times New Roman" w:hAnsi="Times New Roman" w:cs="Times New Roman"/>
          <w:sz w:val="24"/>
        </w:rPr>
        <w:t>t</w:t>
      </w:r>
      <w:r w:rsidR="00E15D13">
        <w:rPr>
          <w:rFonts w:ascii="Times New Roman" w:hAnsi="Times New Roman" w:cs="Times New Roman"/>
          <w:sz w:val="24"/>
        </w:rPr>
        <w:t xml:space="preserve"> </w:t>
      </w:r>
      <w:r w:rsidR="00221F09">
        <w:rPr>
          <w:rFonts w:ascii="Times New Roman" w:hAnsi="Times New Roman" w:cs="Times New Roman"/>
          <w:sz w:val="24"/>
        </w:rPr>
        <w:t>travel time</w:t>
      </w:r>
      <w:r w:rsidR="005E18E3">
        <w:rPr>
          <w:rFonts w:ascii="Times New Roman" w:hAnsi="Times New Roman" w:cs="Times New Roman"/>
          <w:sz w:val="24"/>
        </w:rPr>
        <w:t>s</w:t>
      </w:r>
      <w:r w:rsidR="00221F09">
        <w:rPr>
          <w:rFonts w:ascii="Times New Roman" w:hAnsi="Times New Roman" w:cs="Times New Roman"/>
          <w:sz w:val="24"/>
        </w:rPr>
        <w:t xml:space="preserve">, </w:t>
      </w:r>
      <w:r w:rsidR="006C5B89">
        <w:rPr>
          <w:rFonts w:ascii="Times New Roman" w:hAnsi="Times New Roman" w:cs="Times New Roman"/>
          <w:sz w:val="24"/>
        </w:rPr>
        <w:t>includ</w:t>
      </w:r>
      <w:r w:rsidR="00221F09">
        <w:rPr>
          <w:rFonts w:ascii="Times New Roman" w:hAnsi="Times New Roman" w:cs="Times New Roman"/>
          <w:sz w:val="24"/>
        </w:rPr>
        <w:t>ing</w:t>
      </w:r>
      <w:r w:rsidR="000044FE">
        <w:rPr>
          <w:rFonts w:ascii="Times New Roman" w:hAnsi="Times New Roman" w:cs="Times New Roman"/>
          <w:sz w:val="24"/>
        </w:rPr>
        <w:t xml:space="preserve"> wait time and in-vehicle time.</w:t>
      </w:r>
      <w:r w:rsidR="0092399F">
        <w:rPr>
          <w:rFonts w:ascii="Times New Roman" w:hAnsi="Times New Roman" w:cs="Times New Roman"/>
          <w:sz w:val="24"/>
        </w:rPr>
        <w:t xml:space="preserve"> </w:t>
      </w:r>
    </w:p>
    <w:p w14:paraId="2EF0EECA" w14:textId="0D59A859" w:rsidR="00022CCB" w:rsidRDefault="000044FE" w:rsidP="00674454">
      <w:pPr>
        <w:spacing w:line="480" w:lineRule="auto"/>
        <w:jc w:val="both"/>
        <w:rPr>
          <w:rFonts w:ascii="Times New Roman" w:hAnsi="Times New Roman" w:cs="Times New Roman"/>
          <w:sz w:val="24"/>
        </w:rPr>
      </w:pPr>
      <w:r>
        <w:rPr>
          <w:rFonts w:ascii="Times New Roman" w:hAnsi="Times New Roman" w:cs="Times New Roman"/>
          <w:sz w:val="24"/>
        </w:rPr>
        <w:tab/>
      </w:r>
      <w:r w:rsidR="00CA684C">
        <w:rPr>
          <w:rFonts w:ascii="Times New Roman" w:hAnsi="Times New Roman" w:cs="Times New Roman"/>
          <w:sz w:val="24"/>
        </w:rPr>
        <w:t>The</w:t>
      </w:r>
      <w:r w:rsidR="0092399F">
        <w:rPr>
          <w:rFonts w:ascii="Times New Roman" w:hAnsi="Times New Roman" w:cs="Times New Roman"/>
          <w:sz w:val="24"/>
        </w:rPr>
        <w:t xml:space="preserve">re are two approaches to </w:t>
      </w:r>
      <w:r w:rsidR="00CA684C">
        <w:rPr>
          <w:rFonts w:ascii="Times New Roman" w:hAnsi="Times New Roman" w:cs="Times New Roman"/>
          <w:sz w:val="24"/>
        </w:rPr>
        <w:t xml:space="preserve">time-dependent routing: </w:t>
      </w:r>
      <w:r w:rsidR="00BC69D1">
        <w:rPr>
          <w:rFonts w:ascii="Times New Roman" w:hAnsi="Times New Roman" w:cs="Times New Roman"/>
          <w:sz w:val="24"/>
        </w:rPr>
        <w:t xml:space="preserve">deterministic and stochastic </w:t>
      </w:r>
      <w:r w:rsidR="005F2458">
        <w:rPr>
          <w:rFonts w:ascii="Times New Roman" w:hAnsi="Times New Roman" w:cs="Times New Roman"/>
          <w:sz w:val="24"/>
        </w:rPr>
        <w:fldChar w:fldCharType="begin" w:fldLock="1"/>
      </w:r>
      <w:r w:rsidR="005F3255">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2458">
        <w:rPr>
          <w:rFonts w:ascii="Times New Roman" w:hAnsi="Times New Roman" w:cs="Times New Roman"/>
          <w:sz w:val="24"/>
        </w:rPr>
        <w:fldChar w:fldCharType="separate"/>
      </w:r>
      <w:r w:rsidR="005F2458" w:rsidRPr="005F2458">
        <w:rPr>
          <w:rFonts w:ascii="Times New Roman" w:hAnsi="Times New Roman" w:cs="Times New Roman"/>
          <w:noProof/>
          <w:sz w:val="24"/>
        </w:rPr>
        <w:t>(Gendreau et al., 2015)</w:t>
      </w:r>
      <w:r w:rsidR="005F2458">
        <w:rPr>
          <w:rFonts w:ascii="Times New Roman" w:hAnsi="Times New Roman" w:cs="Times New Roman"/>
          <w:sz w:val="24"/>
        </w:rPr>
        <w:fldChar w:fldCharType="end"/>
      </w:r>
      <w:r w:rsidR="00BC69D1">
        <w:rPr>
          <w:rFonts w:ascii="Times New Roman" w:hAnsi="Times New Roman" w:cs="Times New Roman"/>
          <w:sz w:val="24"/>
        </w:rPr>
        <w:t xml:space="preserve">. </w:t>
      </w:r>
      <w:r w:rsidR="005F3255">
        <w:rPr>
          <w:rFonts w:ascii="Times New Roman" w:hAnsi="Times New Roman" w:cs="Times New Roman"/>
          <w:sz w:val="24"/>
        </w:rPr>
        <w:t xml:space="preserve">Stochastic models </w:t>
      </w:r>
      <w:r w:rsidR="005E18E3">
        <w:rPr>
          <w:rFonts w:ascii="Times New Roman" w:hAnsi="Times New Roman" w:cs="Times New Roman"/>
          <w:sz w:val="24"/>
        </w:rPr>
        <w:t xml:space="preserve">include </w:t>
      </w:r>
      <w:r w:rsidR="005F3255">
        <w:rPr>
          <w:rFonts w:ascii="Times New Roman" w:hAnsi="Times New Roman" w:cs="Times New Roman"/>
          <w:sz w:val="24"/>
        </w:rPr>
        <w:t xml:space="preserve">a </w:t>
      </w:r>
      <w:r w:rsidR="0092399F">
        <w:rPr>
          <w:rFonts w:ascii="Times New Roman" w:hAnsi="Times New Roman" w:cs="Times New Roman"/>
          <w:sz w:val="24"/>
        </w:rPr>
        <w:t xml:space="preserve">random </w:t>
      </w:r>
      <w:r w:rsidR="005F3255">
        <w:rPr>
          <w:rFonts w:ascii="Times New Roman" w:hAnsi="Times New Roman" w:cs="Times New Roman"/>
          <w:sz w:val="24"/>
        </w:rPr>
        <w:t>factor to predict the time-varying travel time</w:t>
      </w:r>
      <w:r w:rsidR="003F16FF">
        <w:rPr>
          <w:rFonts w:ascii="Times New Roman" w:hAnsi="Times New Roman" w:cs="Times New Roman"/>
          <w:sz w:val="24"/>
        </w:rPr>
        <w:t>s</w:t>
      </w:r>
      <w:r w:rsidR="005F3255">
        <w:rPr>
          <w:rFonts w:ascii="Times New Roman" w:hAnsi="Times New Roman" w:cs="Times New Roman"/>
          <w:sz w:val="24"/>
        </w:rPr>
        <w:t xml:space="preserve">. </w:t>
      </w:r>
      <w:r w:rsidR="00943579">
        <w:rPr>
          <w:rFonts w:ascii="Times New Roman" w:hAnsi="Times New Roman" w:cs="Times New Roman"/>
          <w:sz w:val="24"/>
        </w:rPr>
        <w:t xml:space="preserve">They </w:t>
      </w:r>
      <w:r w:rsidR="005F3255">
        <w:rPr>
          <w:rFonts w:ascii="Times New Roman" w:hAnsi="Times New Roman" w:cs="Times New Roman"/>
          <w:sz w:val="24"/>
        </w:rPr>
        <w:t xml:space="preserve">are useful </w:t>
      </w:r>
      <w:r w:rsidR="005E18E3">
        <w:rPr>
          <w:rFonts w:ascii="Times New Roman" w:hAnsi="Times New Roman" w:cs="Times New Roman"/>
          <w:sz w:val="24"/>
        </w:rPr>
        <w:t>at</w:t>
      </w:r>
      <w:r w:rsidR="005F3255">
        <w:rPr>
          <w:rFonts w:ascii="Times New Roman" w:hAnsi="Times New Roman" w:cs="Times New Roman"/>
          <w:sz w:val="24"/>
        </w:rPr>
        <w:t xml:space="preserve"> captur</w:t>
      </w:r>
      <w:r w:rsidR="005E18E3">
        <w:rPr>
          <w:rFonts w:ascii="Times New Roman" w:hAnsi="Times New Roman" w:cs="Times New Roman"/>
          <w:sz w:val="24"/>
        </w:rPr>
        <w:t>ing</w:t>
      </w:r>
      <w:r w:rsidR="005F3255">
        <w:rPr>
          <w:rFonts w:ascii="Times New Roman" w:hAnsi="Times New Roman" w:cs="Times New Roman"/>
          <w:sz w:val="24"/>
        </w:rPr>
        <w:t xml:space="preserve"> the randomness caused by congestion, weather, </w:t>
      </w:r>
      <w:r w:rsidR="003F2B17">
        <w:rPr>
          <w:rFonts w:ascii="Times New Roman" w:hAnsi="Times New Roman" w:cs="Times New Roman"/>
          <w:sz w:val="24"/>
        </w:rPr>
        <w:t>crashes</w:t>
      </w:r>
      <w:r w:rsidR="005F3255">
        <w:rPr>
          <w:rFonts w:ascii="Times New Roman" w:hAnsi="Times New Roman" w:cs="Times New Roman"/>
          <w:sz w:val="24"/>
        </w:rPr>
        <w:t xml:space="preserve">, and road maintenance </w:t>
      </w:r>
      <w:r w:rsidR="005F3255">
        <w:rPr>
          <w:rFonts w:ascii="Times New Roman" w:hAnsi="Times New Roman" w:cs="Times New Roman"/>
          <w:sz w:val="24"/>
        </w:rPr>
        <w:fldChar w:fldCharType="begin" w:fldLock="1"/>
      </w:r>
      <w:r w:rsidR="00C4627C">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3255">
        <w:rPr>
          <w:rFonts w:ascii="Times New Roman" w:hAnsi="Times New Roman" w:cs="Times New Roman"/>
          <w:sz w:val="24"/>
        </w:rPr>
        <w:fldChar w:fldCharType="separate"/>
      </w:r>
      <w:r w:rsidR="005F3255" w:rsidRPr="005F3255">
        <w:rPr>
          <w:rFonts w:ascii="Times New Roman" w:hAnsi="Times New Roman" w:cs="Times New Roman"/>
          <w:noProof/>
          <w:sz w:val="24"/>
        </w:rPr>
        <w:t>(Gendreau et al., 2015)</w:t>
      </w:r>
      <w:r w:rsidR="005F3255">
        <w:rPr>
          <w:rFonts w:ascii="Times New Roman" w:hAnsi="Times New Roman" w:cs="Times New Roman"/>
          <w:sz w:val="24"/>
        </w:rPr>
        <w:fldChar w:fldCharType="end"/>
      </w:r>
      <w:r w:rsidR="005F3255">
        <w:rPr>
          <w:rFonts w:ascii="Times New Roman" w:hAnsi="Times New Roman" w:cs="Times New Roman"/>
          <w:sz w:val="24"/>
        </w:rPr>
        <w:t>; however, due to the random nature of these models, the results</w:t>
      </w:r>
      <w:r w:rsidR="00637F85">
        <w:rPr>
          <w:rFonts w:ascii="Times New Roman" w:hAnsi="Times New Roman" w:cs="Times New Roman"/>
          <w:sz w:val="24"/>
        </w:rPr>
        <w:t xml:space="preserve"> are non-deterministic</w:t>
      </w:r>
      <w:r w:rsidR="005F3255">
        <w:rPr>
          <w:rFonts w:ascii="Times New Roman" w:hAnsi="Times New Roman" w:cs="Times New Roman"/>
          <w:sz w:val="24"/>
        </w:rPr>
        <w:t>, even with retrospective travel time records.</w:t>
      </w:r>
      <w:r w:rsidR="00022CCB">
        <w:rPr>
          <w:rFonts w:ascii="Times New Roman" w:hAnsi="Times New Roman" w:cs="Times New Roman"/>
          <w:sz w:val="24"/>
        </w:rPr>
        <w:t xml:space="preserve"> </w:t>
      </w:r>
      <w:r w:rsidR="00ED2135">
        <w:rPr>
          <w:rFonts w:ascii="Times New Roman" w:hAnsi="Times New Roman" w:cs="Times New Roman"/>
          <w:sz w:val="24"/>
        </w:rPr>
        <w:t>Because we collected the arrival times at all the stops</w:t>
      </w:r>
      <w:r w:rsidR="0056537E">
        <w:rPr>
          <w:rFonts w:ascii="Times New Roman" w:hAnsi="Times New Roman" w:cs="Times New Roman"/>
          <w:sz w:val="24"/>
        </w:rPr>
        <w:t xml:space="preserve"> and </w:t>
      </w:r>
      <w:commentRangeStart w:id="90"/>
      <w:commentRangeStart w:id="91"/>
      <w:r w:rsidR="0056537E">
        <w:rPr>
          <w:rFonts w:ascii="Times New Roman" w:hAnsi="Times New Roman" w:cs="Times New Roman"/>
          <w:sz w:val="24"/>
        </w:rPr>
        <w:t xml:space="preserve">aim for more </w:t>
      </w:r>
      <w:r w:rsidR="004900BA">
        <w:rPr>
          <w:rFonts w:ascii="Times New Roman" w:hAnsi="Times New Roman" w:cs="Times New Roman"/>
          <w:sz w:val="24"/>
        </w:rPr>
        <w:t>precise</w:t>
      </w:r>
      <w:r w:rsidR="0056537E">
        <w:rPr>
          <w:rFonts w:ascii="Times New Roman" w:hAnsi="Times New Roman" w:cs="Times New Roman"/>
          <w:sz w:val="24"/>
        </w:rPr>
        <w:t xml:space="preserve"> travel time</w:t>
      </w:r>
      <w:commentRangeEnd w:id="90"/>
      <w:r w:rsidR="00ED5973">
        <w:rPr>
          <w:rStyle w:val="CommentReference"/>
        </w:rPr>
        <w:commentReference w:id="90"/>
      </w:r>
      <w:commentRangeEnd w:id="91"/>
      <w:r w:rsidR="003D1C41">
        <w:rPr>
          <w:rStyle w:val="CommentReference"/>
        </w:rPr>
        <w:commentReference w:id="91"/>
      </w:r>
      <w:r w:rsidR="00ED2135">
        <w:rPr>
          <w:rFonts w:ascii="Times New Roman" w:hAnsi="Times New Roman" w:cs="Times New Roman"/>
          <w:sz w:val="24"/>
        </w:rPr>
        <w:t>, we use a deterministic approach to address the time-dependent routing problem.</w:t>
      </w:r>
    </w:p>
    <w:p w14:paraId="37A7FB77" w14:textId="2282D4A4" w:rsidR="004E5438" w:rsidRDefault="00ED2135" w:rsidP="00674454">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We </w:t>
      </w:r>
      <w:r w:rsidR="00C4627C">
        <w:rPr>
          <w:rFonts w:ascii="Times New Roman" w:hAnsi="Times New Roman" w:cs="Times New Roman"/>
          <w:sz w:val="24"/>
        </w:rPr>
        <w:t xml:space="preserve">use a Dijkstra algorithm with dynamic costs to solve the </w:t>
      </w:r>
      <w:r w:rsidR="00ED5973">
        <w:rPr>
          <w:rFonts w:ascii="Times New Roman" w:hAnsi="Times New Roman" w:cs="Times New Roman"/>
          <w:sz w:val="24"/>
        </w:rPr>
        <w:t xml:space="preserve">time-dependent </w:t>
      </w:r>
      <w:r w:rsidR="00EA19CC">
        <w:rPr>
          <w:rFonts w:ascii="Times New Roman" w:hAnsi="Times New Roman" w:cs="Times New Roman"/>
          <w:sz w:val="24"/>
        </w:rPr>
        <w:t xml:space="preserve">routing </w:t>
      </w:r>
      <w:r w:rsidR="00C4627C">
        <w:rPr>
          <w:rFonts w:ascii="Times New Roman" w:hAnsi="Times New Roman" w:cs="Times New Roman"/>
          <w:sz w:val="24"/>
        </w:rPr>
        <w:t xml:space="preserve">problem. Dijkstra algorithm is a classic and efficient algorithm to solve the shortest path routing problem </w:t>
      </w:r>
      <w:r w:rsidR="00C4627C">
        <w:rPr>
          <w:rFonts w:ascii="Times New Roman" w:hAnsi="Times New Roman" w:cs="Times New Roman"/>
          <w:sz w:val="24"/>
        </w:rPr>
        <w:fldChar w:fldCharType="begin" w:fldLock="1"/>
      </w:r>
      <w:r w:rsidR="00761E41">
        <w:rPr>
          <w:rFonts w:ascii="Times New Roman" w:hAnsi="Times New Roman" w:cs="Times New Roman"/>
          <w:sz w:val="24"/>
        </w:rPr>
        <w:instrText>ADDIN CSL_CITATION {"citationItems":[{"id":"ITEM-1","itemData":{"ISSN":"0030-364X","author":[{"dropping-particle":"","family":"Golden","given":"Bruce","non-dropping-particle":"","parse-names":false,"suffix":""}],"container-title":"Operations Research","id":"ITEM-1","issue":"6","issued":{"date-parts":[["1976"]]},"page":"1164-1168","publisher":"INFORMS","title":"Shortest-path algorithms: A comparison","type":"article-journal","volume":"24"},"uris":["http://www.mendeley.com/documents/?uuid=ff0680d5-3548-41f4-aefd-2481cd65ca93"]}],"mendeley":{"formattedCitation":"(Golden, 1976)","plainTextFormattedCitation":"(Golden, 1976)","previouslyFormattedCitation":"(Golden, 1976)"},"properties":{"noteIndex":0},"schema":"https://github.com/citation-style-language/schema/raw/master/csl-citation.json"}</w:instrText>
      </w:r>
      <w:r w:rsidR="00C4627C">
        <w:rPr>
          <w:rFonts w:ascii="Times New Roman" w:hAnsi="Times New Roman" w:cs="Times New Roman"/>
          <w:sz w:val="24"/>
        </w:rPr>
        <w:fldChar w:fldCharType="separate"/>
      </w:r>
      <w:r w:rsidR="00C4627C" w:rsidRPr="00C4627C">
        <w:rPr>
          <w:rFonts w:ascii="Times New Roman" w:hAnsi="Times New Roman" w:cs="Times New Roman"/>
          <w:noProof/>
          <w:sz w:val="24"/>
        </w:rPr>
        <w:t>(Golden, 1976)</w:t>
      </w:r>
      <w:r w:rsidR="00C4627C">
        <w:rPr>
          <w:rFonts w:ascii="Times New Roman" w:hAnsi="Times New Roman" w:cs="Times New Roman"/>
          <w:sz w:val="24"/>
        </w:rPr>
        <w:fldChar w:fldCharType="end"/>
      </w:r>
      <w:r w:rsidR="00761E41">
        <w:rPr>
          <w:rFonts w:ascii="Times New Roman" w:hAnsi="Times New Roman" w:cs="Times New Roman"/>
          <w:sz w:val="24"/>
        </w:rPr>
        <w:t xml:space="preserve">. It uses a greedy strategy to find the shortest path from the origin node to every other nodes </w:t>
      </w:r>
      <w:r w:rsidR="00761E41">
        <w:rPr>
          <w:rFonts w:ascii="Times New Roman" w:hAnsi="Times New Roman" w:cs="Times New Roman"/>
          <w:sz w:val="24"/>
        </w:rPr>
        <w:fldChar w:fldCharType="begin" w:fldLock="1"/>
      </w:r>
      <w:r w:rsidR="00030FB4">
        <w:rPr>
          <w:rFonts w:ascii="Times New Roman" w:hAnsi="Times New Roman" w:cs="Times New Roman"/>
          <w:sz w:val="24"/>
        </w:rPr>
        <w:instrText>ADDIN CSL_CITATION {"citationItems":[{"id":"ITEM-1","itemData":{"ISBN":"1889334472","author":[{"dropping-particle":"","family":"Xie","given":"Dexiang","non-dropping-particle":"","parse-names":false,"suffix":""},{"dropping-particle":"","family":"Zhu","given":"Haibo","non-dropping-particle":"","parse-names":false,"suffix":""},{"dropping-particle":"","family":"Yan","given":"Lin","non-dropping-particle":"","parse-names":false,"suffix":""},{"dropping-particle":"","family":"Yuan","given":"Si","non-dropping-particle":"","parse-names":false,"suffix":""},{"dropping-particle":"","family":"Zhang","given":"Junqiao","non-dropping-particle":"","parse-names":false,"suffix":""}],"container-title":"World Automation Congress 2012","id":"ITEM-1","issued":{"date-parts":[["2012"]]},"page":"167-169","publisher":"IEEE","title":"An improved Dijkstra algorithm in GIS application","type":"paper-conference"},"uris":["http://www.mendeley.com/documents/?uuid=01a7f1c1-b7c2-49af-b65a-86cb996db6a4"]}],"mendeley":{"formattedCitation":"(Xie, Zhu, Yan, Yuan, &amp; Zhang, 2012)","plainTextFormattedCitation":"(Xie, Zhu, Yan, Yuan, &amp; Zhang, 2012)","previouslyFormattedCitation":"(Xie, Zhu, Yan, Yuan, &amp; Zhang, 2012)"},"properties":{"noteIndex":0},"schema":"https://github.com/citation-style-language/schema/raw/master/csl-citation.json"}</w:instrText>
      </w:r>
      <w:r w:rsidR="00761E41">
        <w:rPr>
          <w:rFonts w:ascii="Times New Roman" w:hAnsi="Times New Roman" w:cs="Times New Roman"/>
          <w:sz w:val="24"/>
        </w:rPr>
        <w:fldChar w:fldCharType="separate"/>
      </w:r>
      <w:r w:rsidR="00761E41" w:rsidRPr="00761E41">
        <w:rPr>
          <w:rFonts w:ascii="Times New Roman" w:hAnsi="Times New Roman" w:cs="Times New Roman"/>
          <w:noProof/>
          <w:sz w:val="24"/>
        </w:rPr>
        <w:t>(Xie, Zhu, Yan, Yuan, &amp; Zhang, 2012)</w:t>
      </w:r>
      <w:r w:rsidR="00761E41">
        <w:rPr>
          <w:rFonts w:ascii="Times New Roman" w:hAnsi="Times New Roman" w:cs="Times New Roman"/>
          <w:sz w:val="24"/>
        </w:rPr>
        <w:fldChar w:fldCharType="end"/>
      </w:r>
      <w:r w:rsidR="00761E41">
        <w:rPr>
          <w:rFonts w:ascii="Times New Roman" w:hAnsi="Times New Roman" w:cs="Times New Roman"/>
          <w:sz w:val="24"/>
        </w:rPr>
        <w:t>,</w:t>
      </w:r>
      <w:r w:rsidR="00C4627C">
        <w:rPr>
          <w:rFonts w:ascii="Times New Roman" w:hAnsi="Times New Roman" w:cs="Times New Roman"/>
          <w:sz w:val="24"/>
        </w:rPr>
        <w:t xml:space="preserve"> </w:t>
      </w:r>
      <w:r w:rsidR="00761E41">
        <w:rPr>
          <w:rFonts w:ascii="Times New Roman" w:hAnsi="Times New Roman" w:cs="Times New Roman"/>
          <w:sz w:val="24"/>
        </w:rPr>
        <w:t xml:space="preserve">which </w:t>
      </w:r>
      <w:r w:rsidR="00CC7D01">
        <w:rPr>
          <w:rFonts w:ascii="Times New Roman" w:hAnsi="Times New Roman" w:cs="Times New Roman"/>
          <w:sz w:val="24"/>
        </w:rPr>
        <w:t>significant</w:t>
      </w:r>
      <w:r w:rsidR="00ED3234">
        <w:rPr>
          <w:rFonts w:ascii="Times New Roman" w:hAnsi="Times New Roman" w:cs="Times New Roman"/>
          <w:sz w:val="24"/>
        </w:rPr>
        <w:t>ly</w:t>
      </w:r>
      <w:r w:rsidR="00CC7D01">
        <w:rPr>
          <w:rFonts w:ascii="Times New Roman" w:hAnsi="Times New Roman" w:cs="Times New Roman"/>
          <w:sz w:val="24"/>
        </w:rPr>
        <w:t xml:space="preserve"> reduce</w:t>
      </w:r>
      <w:r w:rsidR="003B3155">
        <w:rPr>
          <w:rFonts w:ascii="Times New Roman" w:hAnsi="Times New Roman" w:cs="Times New Roman"/>
          <w:sz w:val="24"/>
        </w:rPr>
        <w:t>s</w:t>
      </w:r>
      <w:r w:rsidR="00CC7D01">
        <w:rPr>
          <w:rFonts w:ascii="Times New Roman" w:hAnsi="Times New Roman" w:cs="Times New Roman"/>
          <w:sz w:val="24"/>
        </w:rPr>
        <w:t xml:space="preserve"> the size of the subproblems and </w:t>
      </w:r>
      <w:r w:rsidR="00761E41">
        <w:rPr>
          <w:rFonts w:ascii="Times New Roman" w:hAnsi="Times New Roman" w:cs="Times New Roman"/>
          <w:sz w:val="24"/>
        </w:rPr>
        <w:t>is very useful and efficient to calculate the STP</w:t>
      </w:r>
      <w:r w:rsidR="00A91410">
        <w:rPr>
          <w:rFonts w:ascii="Times New Roman" w:hAnsi="Times New Roman" w:cs="Times New Roman"/>
          <w:sz w:val="24"/>
        </w:rPr>
        <w:t>s</w:t>
      </w:r>
      <w:r w:rsidR="00C4627C">
        <w:rPr>
          <w:rFonts w:ascii="Times New Roman" w:hAnsi="Times New Roman" w:cs="Times New Roman"/>
          <w:sz w:val="24"/>
        </w:rPr>
        <w:t>.</w:t>
      </w:r>
      <w:r w:rsidR="00E74CE5">
        <w:rPr>
          <w:rFonts w:ascii="Times New Roman" w:hAnsi="Times New Roman" w:cs="Times New Roman"/>
          <w:sz w:val="24"/>
        </w:rPr>
        <w:t xml:space="preserve"> </w:t>
      </w:r>
      <w:r w:rsidR="00C4627C">
        <w:rPr>
          <w:rFonts w:ascii="Times New Roman" w:hAnsi="Times New Roman" w:cs="Times New Roman"/>
          <w:sz w:val="24"/>
        </w:rPr>
        <w:t xml:space="preserve">However, </w:t>
      </w:r>
      <w:r w:rsidR="00EA19CC">
        <w:rPr>
          <w:rFonts w:ascii="Times New Roman" w:hAnsi="Times New Roman" w:cs="Times New Roman"/>
          <w:sz w:val="24"/>
        </w:rPr>
        <w:t xml:space="preserve">the </w:t>
      </w:r>
      <w:r w:rsidR="00C4627C">
        <w:rPr>
          <w:rFonts w:ascii="Times New Roman" w:hAnsi="Times New Roman" w:cs="Times New Roman"/>
          <w:sz w:val="24"/>
        </w:rPr>
        <w:t>Dijkstra algorithm</w:t>
      </w:r>
      <w:r w:rsidR="00761E41">
        <w:rPr>
          <w:rFonts w:ascii="Times New Roman" w:hAnsi="Times New Roman" w:cs="Times New Roman"/>
          <w:sz w:val="24"/>
        </w:rPr>
        <w:t>’s correctness is based on non-negative static costs</w:t>
      </w:r>
      <w:ins w:id="92" w:author="Miller, Harvey" w:date="2021-10-11T11:53:00Z">
        <w:r w:rsidR="000E4161">
          <w:rPr>
            <w:rFonts w:ascii="Times New Roman" w:hAnsi="Times New Roman" w:cs="Times New Roman"/>
            <w:sz w:val="24"/>
          </w:rPr>
          <w:t xml:space="preserve"> that</w:t>
        </w:r>
      </w:ins>
      <w:del w:id="93" w:author="Miller, Harvey" w:date="2021-10-11T11:53:00Z">
        <w:r w:rsidR="00761E41" w:rsidDel="000E4161">
          <w:rPr>
            <w:rFonts w:ascii="Times New Roman" w:hAnsi="Times New Roman" w:cs="Times New Roman"/>
            <w:sz w:val="24"/>
          </w:rPr>
          <w:delText>, which</w:delText>
        </w:r>
      </w:del>
      <w:r w:rsidR="00761E41">
        <w:rPr>
          <w:rFonts w:ascii="Times New Roman" w:hAnsi="Times New Roman" w:cs="Times New Roman"/>
          <w:sz w:val="24"/>
        </w:rPr>
        <w:t xml:space="preserve"> time-dependent transit networks</w:t>
      </w:r>
      <w:r w:rsidR="00C4627C">
        <w:rPr>
          <w:rFonts w:ascii="Times New Roman" w:hAnsi="Times New Roman" w:cs="Times New Roman"/>
          <w:sz w:val="24"/>
        </w:rPr>
        <w:t xml:space="preserve"> do not </w:t>
      </w:r>
      <w:r w:rsidR="00761E41">
        <w:rPr>
          <w:rFonts w:ascii="Times New Roman" w:hAnsi="Times New Roman" w:cs="Times New Roman"/>
          <w:sz w:val="24"/>
        </w:rPr>
        <w:t xml:space="preserve">satisfy. </w:t>
      </w:r>
      <w:r w:rsidR="00F23251">
        <w:rPr>
          <w:rFonts w:ascii="Times New Roman" w:hAnsi="Times New Roman" w:cs="Times New Roman"/>
          <w:sz w:val="24"/>
        </w:rPr>
        <w:t xml:space="preserve">In particular, a vehicle with </w:t>
      </w:r>
      <w:r w:rsidR="00030FB4">
        <w:rPr>
          <w:rFonts w:ascii="Times New Roman" w:hAnsi="Times New Roman" w:cs="Times New Roman"/>
          <w:sz w:val="24"/>
        </w:rPr>
        <w:t xml:space="preserve">a later start time may result in an earlier arrival time </w:t>
      </w:r>
      <w:r w:rsidR="00F23251">
        <w:rPr>
          <w:rFonts w:ascii="Times New Roman" w:hAnsi="Times New Roman" w:cs="Times New Roman"/>
          <w:sz w:val="24"/>
        </w:rPr>
        <w:t xml:space="preserve">than another vehicle if the </w:t>
      </w:r>
      <w:r w:rsidR="00F178E0">
        <w:rPr>
          <w:rFonts w:ascii="Times New Roman" w:hAnsi="Times New Roman" w:cs="Times New Roman"/>
          <w:sz w:val="24"/>
        </w:rPr>
        <w:t xml:space="preserve">first vehicle </w:t>
      </w:r>
      <w:r w:rsidR="00F178E0" w:rsidRPr="00FD7C48">
        <w:rPr>
          <w:rFonts w:ascii="Times New Roman" w:hAnsi="Times New Roman" w:cs="Times New Roman"/>
          <w:i/>
          <w:iCs/>
          <w:sz w:val="24"/>
        </w:rPr>
        <w:t>passes</w:t>
      </w:r>
      <w:r w:rsidR="00F178E0">
        <w:rPr>
          <w:rFonts w:ascii="Times New Roman" w:hAnsi="Times New Roman" w:cs="Times New Roman"/>
          <w:sz w:val="24"/>
        </w:rPr>
        <w:t xml:space="preserve"> the second </w:t>
      </w:r>
      <w:r w:rsidR="00030FB4">
        <w:rPr>
          <w:rFonts w:ascii="Times New Roman" w:hAnsi="Times New Roman" w:cs="Times New Roman"/>
          <w:sz w:val="24"/>
        </w:rPr>
        <w:fldChar w:fldCharType="begin" w:fldLock="1"/>
      </w:r>
      <w:r w:rsidR="005D3D82">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030FB4">
        <w:rPr>
          <w:rFonts w:ascii="Times New Roman" w:hAnsi="Times New Roman" w:cs="Times New Roman"/>
          <w:sz w:val="24"/>
        </w:rPr>
        <w:fldChar w:fldCharType="separate"/>
      </w:r>
      <w:r w:rsidR="00030FB4" w:rsidRPr="00030FB4">
        <w:rPr>
          <w:rFonts w:ascii="Times New Roman" w:hAnsi="Times New Roman" w:cs="Times New Roman"/>
          <w:noProof/>
          <w:sz w:val="24"/>
        </w:rPr>
        <w:t>(Gendreau et al., 2015)</w:t>
      </w:r>
      <w:r w:rsidR="00030FB4">
        <w:rPr>
          <w:rFonts w:ascii="Times New Roman" w:hAnsi="Times New Roman" w:cs="Times New Roman"/>
          <w:sz w:val="24"/>
        </w:rPr>
        <w:fldChar w:fldCharType="end"/>
      </w:r>
      <w:r w:rsidR="00C65F5D">
        <w:rPr>
          <w:rFonts w:ascii="Times New Roman" w:hAnsi="Times New Roman" w:cs="Times New Roman"/>
          <w:sz w:val="24"/>
        </w:rPr>
        <w:t xml:space="preserve">. Consequently, </w:t>
      </w:r>
      <w:r w:rsidR="00030FB4">
        <w:rPr>
          <w:rFonts w:ascii="Times New Roman" w:hAnsi="Times New Roman" w:cs="Times New Roman"/>
          <w:sz w:val="24"/>
        </w:rPr>
        <w:t>the results generated by Dijkstra algorithm with dynamic costs may not be the global</w:t>
      </w:r>
      <w:r w:rsidR="00631E07">
        <w:rPr>
          <w:rFonts w:ascii="Times New Roman" w:hAnsi="Times New Roman" w:cs="Times New Roman"/>
          <w:sz w:val="24"/>
        </w:rPr>
        <w:t xml:space="preserve">ly </w:t>
      </w:r>
      <w:r w:rsidR="00030FB4">
        <w:rPr>
          <w:rFonts w:ascii="Times New Roman" w:hAnsi="Times New Roman" w:cs="Times New Roman"/>
          <w:sz w:val="24"/>
        </w:rPr>
        <w:t xml:space="preserve">optimal </w:t>
      </w:r>
      <w:r w:rsidR="00631E07">
        <w:rPr>
          <w:rFonts w:ascii="Times New Roman" w:hAnsi="Times New Roman" w:cs="Times New Roman"/>
          <w:sz w:val="24"/>
        </w:rPr>
        <w:t>solution</w:t>
      </w:r>
      <w:r w:rsidR="00030FB4">
        <w:rPr>
          <w:rFonts w:ascii="Times New Roman" w:hAnsi="Times New Roman" w:cs="Times New Roman"/>
          <w:sz w:val="24"/>
        </w:rPr>
        <w:t xml:space="preserve">. </w:t>
      </w:r>
      <w:r w:rsidR="00B1688C">
        <w:rPr>
          <w:rFonts w:ascii="Times New Roman" w:hAnsi="Times New Roman" w:cs="Times New Roman"/>
          <w:sz w:val="24"/>
        </w:rPr>
        <w:t xml:space="preserve">Therefore, many prior studies </w:t>
      </w:r>
      <w:r w:rsidR="005570A9">
        <w:rPr>
          <w:rFonts w:ascii="Times New Roman" w:hAnsi="Times New Roman" w:cs="Times New Roman"/>
          <w:sz w:val="24"/>
        </w:rPr>
        <w:t xml:space="preserve">introduced </w:t>
      </w:r>
      <w:r w:rsidR="00B1688C" w:rsidRPr="005570A9">
        <w:rPr>
          <w:rFonts w:ascii="Times New Roman" w:hAnsi="Times New Roman" w:cs="Times New Roman"/>
          <w:i/>
          <w:iCs/>
          <w:sz w:val="24"/>
        </w:rPr>
        <w:t xml:space="preserve">no-passing </w:t>
      </w:r>
      <w:r w:rsidR="00B1688C" w:rsidRPr="005570A9">
        <w:rPr>
          <w:rFonts w:ascii="Times New Roman" w:hAnsi="Times New Roman" w:cs="Times New Roman"/>
          <w:sz w:val="24"/>
        </w:rPr>
        <w:t>or</w:t>
      </w:r>
      <w:r w:rsidR="00B1688C" w:rsidRPr="005570A9">
        <w:rPr>
          <w:rFonts w:ascii="Times New Roman" w:hAnsi="Times New Roman" w:cs="Times New Roman"/>
          <w:i/>
          <w:iCs/>
          <w:sz w:val="24"/>
        </w:rPr>
        <w:t xml:space="preserve"> first-in-first-out (FIFO)</w:t>
      </w:r>
      <w:r w:rsidR="00B1688C">
        <w:rPr>
          <w:rFonts w:ascii="Times New Roman" w:hAnsi="Times New Roman" w:cs="Times New Roman"/>
          <w:sz w:val="24"/>
        </w:rPr>
        <w:t xml:space="preserve"> rule to</w:t>
      </w:r>
      <w:r w:rsidR="005570A9">
        <w:rPr>
          <w:rFonts w:ascii="Times New Roman" w:hAnsi="Times New Roman" w:cs="Times New Roman"/>
          <w:sz w:val="24"/>
        </w:rPr>
        <w:t xml:space="preserve"> make Dijkstra </w:t>
      </w:r>
      <w:r w:rsidR="00D87F1E">
        <w:rPr>
          <w:rFonts w:ascii="Times New Roman" w:hAnsi="Times New Roman" w:cs="Times New Roman"/>
          <w:sz w:val="24"/>
        </w:rPr>
        <w:t xml:space="preserve">algorithm </w:t>
      </w:r>
      <w:r w:rsidR="005570A9">
        <w:rPr>
          <w:rFonts w:ascii="Times New Roman" w:hAnsi="Times New Roman" w:cs="Times New Roman"/>
          <w:sz w:val="24"/>
        </w:rPr>
        <w:t xml:space="preserve">compatible with </w:t>
      </w:r>
      <w:r w:rsidR="00786B12">
        <w:rPr>
          <w:rFonts w:ascii="Times New Roman" w:hAnsi="Times New Roman" w:cs="Times New Roman"/>
          <w:sz w:val="24"/>
        </w:rPr>
        <w:t xml:space="preserve">the </w:t>
      </w:r>
      <w:r w:rsidR="005570A9">
        <w:rPr>
          <w:rFonts w:ascii="Times New Roman" w:hAnsi="Times New Roman" w:cs="Times New Roman"/>
          <w:sz w:val="24"/>
        </w:rPr>
        <w:t>time-dependent requirement</w:t>
      </w:r>
      <w:r w:rsidR="00872CF0">
        <w:rPr>
          <w:rFonts w:ascii="Times New Roman" w:hAnsi="Times New Roman" w:cs="Times New Roman"/>
          <w:sz w:val="24"/>
        </w:rPr>
        <w:t>s</w:t>
      </w:r>
      <w:r w:rsidR="005D3D82">
        <w:rPr>
          <w:rFonts w:ascii="Times New Roman" w:hAnsi="Times New Roman" w:cs="Times New Roman"/>
          <w:sz w:val="24"/>
        </w:rPr>
        <w:t xml:space="preserve"> </w:t>
      </w:r>
      <w:r w:rsidR="005D3D82">
        <w:rPr>
          <w:rFonts w:ascii="Times New Roman" w:hAnsi="Times New Roman" w:cs="Times New Roman"/>
          <w:sz w:val="24"/>
        </w:rPr>
        <w:fldChar w:fldCharType="begin" w:fldLock="1"/>
      </w:r>
      <w:r w:rsidR="00362CD1">
        <w:rPr>
          <w:rFonts w:ascii="Times New Roman" w:hAnsi="Times New Roman" w:cs="Times New Roman"/>
          <w:sz w:val="24"/>
        </w:rPr>
        <w:instrText>ADDIN CSL_CITATION {"citationItems":[{"id":"ITEM-1","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uris":["http://www.mendeley.com/documents/?uuid=f50dddd2-8a89-4a7a-8342-958cbd8fb4a4"]},{"id":"ITEM-2","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times","type":"article-journal","volume":"144"},"uris":["http://www.mendeley.com/documents/?uuid=7d90ab98-a556-4241-9b56-1fc9994ae299"]}],"mendeley":{"formattedCitation":"(Ahn &amp; Shin, 1991; Ichoua, Gendreau, &amp; Potvin, 2003)","plainTextFormattedCitation":"(Ahn &amp; Shin, 1991; Ichoua, Gendreau, &amp; Potvin, 2003)","previouslyFormattedCitation":"(Ahn &amp; Shin, 1991; Ichoua, Gendreau, &amp; Potvin, 2003)"},"properties":{"noteIndex":0},"schema":"https://github.com/citation-style-language/schema/raw/master/csl-citation.json"}</w:instrText>
      </w:r>
      <w:r w:rsidR="005D3D82">
        <w:rPr>
          <w:rFonts w:ascii="Times New Roman" w:hAnsi="Times New Roman" w:cs="Times New Roman"/>
          <w:sz w:val="24"/>
        </w:rPr>
        <w:fldChar w:fldCharType="separate"/>
      </w:r>
      <w:r w:rsidR="005D3D82" w:rsidRPr="005D3D82">
        <w:rPr>
          <w:rFonts w:ascii="Times New Roman" w:hAnsi="Times New Roman" w:cs="Times New Roman"/>
          <w:noProof/>
          <w:sz w:val="24"/>
        </w:rPr>
        <w:t xml:space="preserve">(Ahn &amp; Shin, 1991; </w:t>
      </w:r>
      <w:r w:rsidR="005D3D82" w:rsidRPr="005D3D82">
        <w:rPr>
          <w:rFonts w:ascii="Times New Roman" w:hAnsi="Times New Roman" w:cs="Times New Roman"/>
          <w:noProof/>
          <w:sz w:val="24"/>
        </w:rPr>
        <w:lastRenderedPageBreak/>
        <w:t>Ichoua, Gendreau, &amp; Potvin, 2003)</w:t>
      </w:r>
      <w:r w:rsidR="005D3D82">
        <w:rPr>
          <w:rFonts w:ascii="Times New Roman" w:hAnsi="Times New Roman" w:cs="Times New Roman"/>
          <w:sz w:val="24"/>
        </w:rPr>
        <w:fldChar w:fldCharType="end"/>
      </w:r>
      <w:r w:rsidR="008F4096">
        <w:rPr>
          <w:rFonts w:ascii="Times New Roman" w:hAnsi="Times New Roman" w:cs="Times New Roman"/>
          <w:sz w:val="24"/>
        </w:rPr>
        <w:t>. FIFO rule assumes a vehicle leaving</w:t>
      </w:r>
      <w:r w:rsidR="00E44B8E">
        <w:rPr>
          <w:rFonts w:ascii="Times New Roman" w:hAnsi="Times New Roman" w:cs="Times New Roman"/>
          <w:sz w:val="24"/>
        </w:rPr>
        <w:t xml:space="preserve"> </w:t>
      </w:r>
      <w:ins w:id="94" w:author="Miller, Harvey" w:date="2021-10-11T11:54:00Z">
        <w:r w:rsidR="00C77B35">
          <w:rPr>
            <w:rFonts w:ascii="Times New Roman" w:hAnsi="Times New Roman" w:cs="Times New Roman"/>
            <w:sz w:val="24"/>
          </w:rPr>
          <w:t xml:space="preserve">an </w:t>
        </w:r>
      </w:ins>
      <w:del w:id="95" w:author="Miller, Harvey" w:date="2021-10-11T11:54:00Z">
        <w:r w:rsidR="00E44B8E" w:rsidDel="00C77B35">
          <w:rPr>
            <w:rFonts w:ascii="Times New Roman" w:hAnsi="Times New Roman" w:cs="Times New Roman"/>
            <w:sz w:val="24"/>
          </w:rPr>
          <w:delText>the</w:delText>
        </w:r>
        <w:r w:rsidR="008F4096" w:rsidDel="00C77B35">
          <w:rPr>
            <w:rFonts w:ascii="Times New Roman" w:hAnsi="Times New Roman" w:cs="Times New Roman"/>
            <w:sz w:val="24"/>
          </w:rPr>
          <w:delText xml:space="preserve"> </w:delText>
        </w:r>
      </w:del>
      <w:r w:rsidR="008F4096">
        <w:rPr>
          <w:rFonts w:ascii="Times New Roman" w:hAnsi="Times New Roman" w:cs="Times New Roman"/>
          <w:sz w:val="24"/>
        </w:rPr>
        <w:t xml:space="preserve">origin stop </w:t>
      </w:r>
      <w:del w:id="96" w:author="Miller, Harvey" w:date="2021-10-11T11:54:00Z">
        <w:r w:rsidR="008F4096" w:rsidDel="005C7F37">
          <w:rPr>
            <w:rFonts w:ascii="Times New Roman" w:hAnsi="Times New Roman" w:cs="Times New Roman"/>
            <w:sz w:val="24"/>
          </w:rPr>
          <w:delText xml:space="preserve">earlier </w:delText>
        </w:r>
      </w:del>
      <w:r w:rsidR="008F4096">
        <w:rPr>
          <w:rFonts w:ascii="Times New Roman" w:hAnsi="Times New Roman" w:cs="Times New Roman"/>
          <w:sz w:val="24"/>
        </w:rPr>
        <w:t xml:space="preserve">will never arrive </w:t>
      </w:r>
      <w:r w:rsidR="004E54A0">
        <w:rPr>
          <w:rFonts w:ascii="Times New Roman" w:hAnsi="Times New Roman" w:cs="Times New Roman"/>
          <w:sz w:val="24"/>
        </w:rPr>
        <w:t xml:space="preserve">later </w:t>
      </w:r>
      <w:r w:rsidR="009B04F3">
        <w:rPr>
          <w:rFonts w:ascii="Times New Roman" w:hAnsi="Times New Roman" w:cs="Times New Roman"/>
          <w:sz w:val="24"/>
        </w:rPr>
        <w:t xml:space="preserve">at the destination </w:t>
      </w:r>
      <w:r w:rsidR="004E54A0">
        <w:rPr>
          <w:rFonts w:ascii="Times New Roman" w:hAnsi="Times New Roman" w:cs="Times New Roman"/>
          <w:sz w:val="24"/>
        </w:rPr>
        <w:t xml:space="preserve">stop </w:t>
      </w:r>
      <w:r w:rsidR="008F4096">
        <w:rPr>
          <w:rFonts w:ascii="Times New Roman" w:hAnsi="Times New Roman" w:cs="Times New Roman"/>
          <w:sz w:val="24"/>
        </w:rPr>
        <w:t>than another</w:t>
      </w:r>
      <w:r w:rsidR="005D3D82">
        <w:rPr>
          <w:rFonts w:ascii="Times New Roman" w:hAnsi="Times New Roman" w:cs="Times New Roman"/>
          <w:sz w:val="24"/>
        </w:rPr>
        <w:t xml:space="preserve"> vehicle</w:t>
      </w:r>
      <w:ins w:id="97" w:author="Miller, Harvey" w:date="2021-10-11T11:54:00Z">
        <w:r w:rsidR="005C7F37">
          <w:rPr>
            <w:rFonts w:ascii="Times New Roman" w:hAnsi="Times New Roman" w:cs="Times New Roman"/>
            <w:sz w:val="24"/>
          </w:rPr>
          <w:t xml:space="preserve"> that departed later</w:t>
        </w:r>
      </w:ins>
      <w:r w:rsidR="008F4096">
        <w:rPr>
          <w:rFonts w:ascii="Times New Roman" w:hAnsi="Times New Roman" w:cs="Times New Roman"/>
          <w:sz w:val="24"/>
        </w:rPr>
        <w:t>.</w:t>
      </w:r>
      <w:r w:rsidR="005D3D82">
        <w:rPr>
          <w:rFonts w:ascii="Times New Roman" w:hAnsi="Times New Roman" w:cs="Times New Roman"/>
          <w:sz w:val="24"/>
        </w:rPr>
        <w:t xml:space="preserve"> FIFO rule is a prerequisite to use Dijkstra to calculate routing problem in a transit system.</w:t>
      </w:r>
      <w:r w:rsidR="00B92591">
        <w:rPr>
          <w:rFonts w:ascii="Times New Roman" w:hAnsi="Times New Roman" w:cs="Times New Roman"/>
          <w:sz w:val="24"/>
        </w:rPr>
        <w:t xml:space="preserve"> </w:t>
      </w:r>
      <w:r w:rsidR="00761E41">
        <w:rPr>
          <w:rFonts w:ascii="Times New Roman" w:hAnsi="Times New Roman" w:cs="Times New Roman"/>
          <w:sz w:val="24"/>
        </w:rPr>
        <w:t>Therefore,</w:t>
      </w:r>
      <w:r w:rsidR="0088069B">
        <w:rPr>
          <w:rFonts w:ascii="Times New Roman" w:hAnsi="Times New Roman" w:cs="Times New Roman"/>
          <w:sz w:val="24"/>
        </w:rPr>
        <w:t xml:space="preserve"> </w:t>
      </w:r>
      <w:r w:rsidR="005D3D82">
        <w:rPr>
          <w:rFonts w:ascii="Times New Roman" w:hAnsi="Times New Roman" w:cs="Times New Roman"/>
          <w:sz w:val="24"/>
        </w:rPr>
        <w:t>we test</w:t>
      </w:r>
      <w:r w:rsidR="00B92591">
        <w:rPr>
          <w:rFonts w:ascii="Times New Roman" w:hAnsi="Times New Roman" w:cs="Times New Roman"/>
          <w:sz w:val="24"/>
        </w:rPr>
        <w:t>ed</w:t>
      </w:r>
      <w:r w:rsidR="005D3D82">
        <w:rPr>
          <w:rFonts w:ascii="Times New Roman" w:hAnsi="Times New Roman" w:cs="Times New Roman"/>
          <w:sz w:val="24"/>
        </w:rPr>
        <w:t xml:space="preserve"> if </w:t>
      </w:r>
      <w:r w:rsidR="00B92591">
        <w:rPr>
          <w:rFonts w:ascii="Times New Roman" w:hAnsi="Times New Roman" w:cs="Times New Roman"/>
          <w:sz w:val="24"/>
        </w:rPr>
        <w:t>vehicles</w:t>
      </w:r>
      <w:r w:rsidR="00273BBB">
        <w:rPr>
          <w:rFonts w:ascii="Times New Roman" w:hAnsi="Times New Roman" w:cs="Times New Roman"/>
          <w:sz w:val="24"/>
        </w:rPr>
        <w:t xml:space="preserve"> </w:t>
      </w:r>
      <w:r w:rsidR="00B92591">
        <w:rPr>
          <w:rFonts w:ascii="Times New Roman" w:hAnsi="Times New Roman" w:cs="Times New Roman"/>
          <w:sz w:val="24"/>
        </w:rPr>
        <w:t xml:space="preserve">in the </w:t>
      </w:r>
      <w:r w:rsidR="005D3D82">
        <w:rPr>
          <w:rFonts w:ascii="Times New Roman" w:hAnsi="Times New Roman" w:cs="Times New Roman"/>
          <w:sz w:val="24"/>
        </w:rPr>
        <w:t>COTA system satisf</w:t>
      </w:r>
      <w:r w:rsidR="00E412E0">
        <w:rPr>
          <w:rFonts w:ascii="Times New Roman" w:hAnsi="Times New Roman" w:cs="Times New Roman"/>
          <w:sz w:val="24"/>
        </w:rPr>
        <w:t>y</w:t>
      </w:r>
      <w:r w:rsidR="005D3D82">
        <w:rPr>
          <w:rFonts w:ascii="Times New Roman" w:hAnsi="Times New Roman" w:cs="Times New Roman"/>
          <w:sz w:val="24"/>
        </w:rPr>
        <w:t xml:space="preserve"> the FIFO rule</w:t>
      </w:r>
      <w:ins w:id="98" w:author="Miller, Harvey" w:date="2021-10-11T11:55:00Z">
        <w:r w:rsidR="00F5704A">
          <w:rPr>
            <w:rFonts w:ascii="Times New Roman" w:hAnsi="Times New Roman" w:cs="Times New Roman"/>
            <w:sz w:val="24"/>
          </w:rPr>
          <w:t xml:space="preserve"> by </w:t>
        </w:r>
      </w:ins>
      <w:del w:id="99" w:author="Miller, Harvey" w:date="2021-10-11T11:55:00Z">
        <w:r w:rsidR="00B32C2F" w:rsidDel="00F5704A">
          <w:rPr>
            <w:rFonts w:ascii="Times New Roman" w:hAnsi="Times New Roman" w:cs="Times New Roman"/>
            <w:sz w:val="24"/>
          </w:rPr>
          <w:delText xml:space="preserve">. We </w:delText>
        </w:r>
      </w:del>
      <w:r w:rsidR="00B32C2F">
        <w:rPr>
          <w:rFonts w:ascii="Times New Roman" w:hAnsi="Times New Roman" w:cs="Times New Roman"/>
          <w:sz w:val="24"/>
        </w:rPr>
        <w:t>calculat</w:t>
      </w:r>
      <w:ins w:id="100" w:author="Miller, Harvey" w:date="2021-10-11T11:55:00Z">
        <w:r w:rsidR="00F5704A">
          <w:rPr>
            <w:rFonts w:ascii="Times New Roman" w:hAnsi="Times New Roman" w:cs="Times New Roman"/>
            <w:sz w:val="24"/>
          </w:rPr>
          <w:t>ing</w:t>
        </w:r>
      </w:ins>
      <w:del w:id="101" w:author="Miller, Harvey" w:date="2021-10-11T11:55:00Z">
        <w:r w:rsidR="00B32C2F" w:rsidDel="00F5704A">
          <w:rPr>
            <w:rFonts w:ascii="Times New Roman" w:hAnsi="Times New Roman" w:cs="Times New Roman"/>
            <w:sz w:val="24"/>
          </w:rPr>
          <w:delText>e</w:delText>
        </w:r>
        <w:r w:rsidR="00FA663B" w:rsidDel="00F5704A">
          <w:rPr>
            <w:rFonts w:ascii="Times New Roman" w:hAnsi="Times New Roman" w:cs="Times New Roman"/>
            <w:sz w:val="24"/>
          </w:rPr>
          <w:delText>d</w:delText>
        </w:r>
      </w:del>
      <w:r w:rsidR="00B32C2F">
        <w:rPr>
          <w:rFonts w:ascii="Times New Roman" w:hAnsi="Times New Roman" w:cs="Times New Roman"/>
          <w:sz w:val="24"/>
        </w:rPr>
        <w:t xml:space="preserve"> </w:t>
      </w:r>
      <w:r w:rsidR="00A618FD">
        <w:rPr>
          <w:rFonts w:ascii="Times New Roman" w:hAnsi="Times New Roman" w:cs="Times New Roman"/>
          <w:sz w:val="24"/>
        </w:rPr>
        <w:t xml:space="preserve">whether each </w:t>
      </w:r>
      <w:r w:rsidR="00B32C2F">
        <w:rPr>
          <w:rFonts w:ascii="Times New Roman" w:hAnsi="Times New Roman" w:cs="Times New Roman"/>
          <w:sz w:val="24"/>
        </w:rPr>
        <w:t>bus</w:t>
      </w:r>
      <w:r w:rsidR="00A618FD">
        <w:rPr>
          <w:rFonts w:ascii="Times New Roman" w:hAnsi="Times New Roman" w:cs="Times New Roman"/>
          <w:sz w:val="24"/>
        </w:rPr>
        <w:t xml:space="preserve"> in the transit system</w:t>
      </w:r>
      <w:r w:rsidR="00B32C2F">
        <w:rPr>
          <w:rFonts w:ascii="Times New Roman" w:hAnsi="Times New Roman" w:cs="Times New Roman"/>
          <w:sz w:val="24"/>
        </w:rPr>
        <w:t xml:space="preserve"> </w:t>
      </w:r>
      <w:r w:rsidR="00A618FD">
        <w:rPr>
          <w:rFonts w:ascii="Times New Roman" w:hAnsi="Times New Roman" w:cs="Times New Roman"/>
          <w:sz w:val="24"/>
        </w:rPr>
        <w:t xml:space="preserve">can indeed pass </w:t>
      </w:r>
      <w:del w:id="102" w:author="Miller, Harvey" w:date="2021-10-11T11:56:00Z">
        <w:r w:rsidR="00A618FD" w:rsidDel="00432B53">
          <w:rPr>
            <w:rFonts w:ascii="Times New Roman" w:hAnsi="Times New Roman" w:cs="Times New Roman"/>
            <w:sz w:val="24"/>
          </w:rPr>
          <w:delText xml:space="preserve">the </w:delText>
        </w:r>
      </w:del>
      <w:r w:rsidR="00A618FD">
        <w:rPr>
          <w:rFonts w:ascii="Times New Roman" w:hAnsi="Times New Roman" w:cs="Times New Roman"/>
          <w:sz w:val="24"/>
        </w:rPr>
        <w:t>subsequent bus</w:t>
      </w:r>
      <w:ins w:id="103" w:author="Miller, Harvey" w:date="2021-10-11T11:56:00Z">
        <w:r w:rsidR="00432B53">
          <w:rPr>
            <w:rFonts w:ascii="Times New Roman" w:hAnsi="Times New Roman" w:cs="Times New Roman"/>
            <w:sz w:val="24"/>
          </w:rPr>
          <w:t>es</w:t>
        </w:r>
      </w:ins>
      <w:r w:rsidR="00A618FD">
        <w:rPr>
          <w:rFonts w:ascii="Times New Roman" w:hAnsi="Times New Roman" w:cs="Times New Roman"/>
          <w:sz w:val="24"/>
        </w:rPr>
        <w:t xml:space="preserve"> in the same route. The average </w:t>
      </w:r>
      <w:ins w:id="104" w:author="Miller, Harvey" w:date="2021-10-11T11:56:00Z">
        <w:r w:rsidR="00B54142">
          <w:rPr>
            <w:rFonts w:ascii="Times New Roman" w:hAnsi="Times New Roman" w:cs="Times New Roman"/>
            <w:sz w:val="24"/>
          </w:rPr>
          <w:t>proportion</w:t>
        </w:r>
      </w:ins>
      <w:del w:id="105" w:author="Miller, Harvey" w:date="2021-10-11T11:56:00Z">
        <w:r w:rsidR="00A618FD" w:rsidDel="00B54142">
          <w:rPr>
            <w:rFonts w:ascii="Times New Roman" w:hAnsi="Times New Roman" w:cs="Times New Roman"/>
            <w:sz w:val="24"/>
          </w:rPr>
          <w:delText>ratio</w:delText>
        </w:r>
      </w:del>
      <w:r w:rsidR="00A618FD">
        <w:rPr>
          <w:rFonts w:ascii="Times New Roman" w:hAnsi="Times New Roman" w:cs="Times New Roman"/>
          <w:sz w:val="24"/>
        </w:rPr>
        <w:t xml:space="preserve"> of no-passing bus</w:t>
      </w:r>
      <w:r w:rsidR="008D25E0">
        <w:rPr>
          <w:rFonts w:ascii="Times New Roman" w:hAnsi="Times New Roman" w:cs="Times New Roman"/>
          <w:sz w:val="24"/>
        </w:rPr>
        <w:t>es</w:t>
      </w:r>
      <w:r w:rsidR="00A618FD">
        <w:rPr>
          <w:rFonts w:ascii="Times New Roman" w:hAnsi="Times New Roman" w:cs="Times New Roman"/>
          <w:sz w:val="24"/>
        </w:rPr>
        <w:t xml:space="preserve"> is</w:t>
      </w:r>
      <w:r w:rsidR="00CA796B">
        <w:rPr>
          <w:rFonts w:ascii="Times New Roman" w:hAnsi="Times New Roman" w:cs="Times New Roman"/>
          <w:sz w:val="24"/>
        </w:rPr>
        <w:t xml:space="preserve"> </w:t>
      </w:r>
      <w:r w:rsidR="009C6C01">
        <w:rPr>
          <w:rFonts w:ascii="Times New Roman" w:hAnsi="Times New Roman" w:cs="Times New Roman"/>
          <w:sz w:val="24"/>
        </w:rPr>
        <w:t>9</w:t>
      </w:r>
      <w:r w:rsidR="00CA796B">
        <w:rPr>
          <w:rFonts w:ascii="Times New Roman" w:hAnsi="Times New Roman" w:cs="Times New Roman"/>
          <w:sz w:val="24"/>
        </w:rPr>
        <w:t>5%</w:t>
      </w:r>
      <w:r w:rsidR="00A708D5">
        <w:rPr>
          <w:rFonts w:ascii="Times New Roman" w:hAnsi="Times New Roman" w:cs="Times New Roman"/>
          <w:sz w:val="24"/>
        </w:rPr>
        <w:t xml:space="preserve">; therefore, we conclude that </w:t>
      </w:r>
      <w:r w:rsidR="00696101">
        <w:rPr>
          <w:rFonts w:ascii="Times New Roman" w:hAnsi="Times New Roman" w:cs="Times New Roman"/>
          <w:sz w:val="24"/>
        </w:rPr>
        <w:t xml:space="preserve">there are very few passing </w:t>
      </w:r>
      <w:r w:rsidR="00680FF4">
        <w:rPr>
          <w:rFonts w:ascii="Times New Roman" w:hAnsi="Times New Roman" w:cs="Times New Roman"/>
          <w:sz w:val="24"/>
        </w:rPr>
        <w:t>occurrences</w:t>
      </w:r>
      <w:r w:rsidR="00696101">
        <w:rPr>
          <w:rFonts w:ascii="Times New Roman" w:hAnsi="Times New Roman" w:cs="Times New Roman"/>
          <w:sz w:val="24"/>
        </w:rPr>
        <w:t xml:space="preserve"> in the COTA system, and </w:t>
      </w:r>
      <w:r w:rsidR="00A708D5">
        <w:rPr>
          <w:rFonts w:ascii="Times New Roman" w:hAnsi="Times New Roman" w:cs="Times New Roman"/>
          <w:sz w:val="24"/>
        </w:rPr>
        <w:t>the FIFO rule generally applies to the system.</w:t>
      </w:r>
    </w:p>
    <w:p w14:paraId="3809A551" w14:textId="07C41C04" w:rsidR="008E4DCD" w:rsidRPr="008E4DCD" w:rsidRDefault="00DF091E" w:rsidP="00674454">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 xml:space="preserve"> </w:t>
      </w:r>
      <w:r w:rsidR="008C0B6F">
        <w:rPr>
          <w:rFonts w:ascii="Times New Roman" w:hAnsi="Times New Roman" w:cs="Times New Roman"/>
          <w:sz w:val="24"/>
        </w:rPr>
        <w:t>Three</w:t>
      </w:r>
      <w:r w:rsidR="00BA3804">
        <w:rPr>
          <w:rFonts w:ascii="Times New Roman" w:hAnsi="Times New Roman" w:cs="Times New Roman"/>
          <w:sz w:val="24"/>
        </w:rPr>
        <w:t xml:space="preserve"> s</w:t>
      </w:r>
      <w:r>
        <w:rPr>
          <w:rFonts w:ascii="Times New Roman" w:hAnsi="Times New Roman" w:cs="Times New Roman"/>
          <w:sz w:val="24"/>
        </w:rPr>
        <w:t xml:space="preserve">pace-time </w:t>
      </w:r>
      <w:r w:rsidR="00BA3804">
        <w:rPr>
          <w:rFonts w:ascii="Times New Roman" w:hAnsi="Times New Roman" w:cs="Times New Roman"/>
          <w:sz w:val="24"/>
        </w:rPr>
        <w:t>p</w:t>
      </w:r>
      <w:r>
        <w:rPr>
          <w:rFonts w:ascii="Times New Roman" w:hAnsi="Times New Roman" w:cs="Times New Roman"/>
          <w:sz w:val="24"/>
        </w:rPr>
        <w:t>rism</w:t>
      </w:r>
      <w:r w:rsidR="0034562F">
        <w:rPr>
          <w:rFonts w:ascii="Times New Roman" w:hAnsi="Times New Roman" w:cs="Times New Roman"/>
          <w:sz w:val="24"/>
        </w:rPr>
        <w:t>s</w:t>
      </w:r>
    </w:p>
    <w:p w14:paraId="46CFB83B" w14:textId="7AD78258" w:rsidR="00DD4874" w:rsidRPr="00DD4874" w:rsidRDefault="00AB6A54" w:rsidP="00674454">
      <w:pPr>
        <w:spacing w:line="480" w:lineRule="auto"/>
        <w:jc w:val="both"/>
        <w:rPr>
          <w:rFonts w:ascii="Times New Roman" w:hAnsi="Times New Roman" w:cs="Times New Roman"/>
          <w:sz w:val="24"/>
        </w:rPr>
      </w:pPr>
      <w:r>
        <w:rPr>
          <w:rFonts w:ascii="Times New Roman" w:hAnsi="Times New Roman" w:cs="Times New Roman"/>
          <w:sz w:val="24"/>
        </w:rPr>
        <w:t xml:space="preserve">After </w:t>
      </w:r>
      <w:r w:rsidR="008E4DCD">
        <w:rPr>
          <w:rFonts w:ascii="Times New Roman" w:hAnsi="Times New Roman" w:cs="Times New Roman"/>
          <w:sz w:val="24"/>
        </w:rPr>
        <w:t>calculat</w:t>
      </w:r>
      <w:r>
        <w:rPr>
          <w:rFonts w:ascii="Times New Roman" w:hAnsi="Times New Roman" w:cs="Times New Roman"/>
          <w:sz w:val="24"/>
        </w:rPr>
        <w:t>ing</w:t>
      </w:r>
      <w:r w:rsidR="008E4DCD">
        <w:rPr>
          <w:rFonts w:ascii="Times New Roman" w:hAnsi="Times New Roman" w:cs="Times New Roman"/>
          <w:sz w:val="24"/>
        </w:rPr>
        <w:t xml:space="preserve"> the </w:t>
      </w:r>
      <w:r>
        <w:rPr>
          <w:rFonts w:ascii="Times New Roman" w:hAnsi="Times New Roman" w:cs="Times New Roman"/>
          <w:sz w:val="24"/>
        </w:rPr>
        <w:t xml:space="preserve">time-dependent </w:t>
      </w:r>
      <w:r w:rsidR="008E4DCD">
        <w:rPr>
          <w:rFonts w:ascii="Times New Roman" w:hAnsi="Times New Roman" w:cs="Times New Roman"/>
          <w:sz w:val="24"/>
        </w:rPr>
        <w:t>shortest travel time between any stops in the system based on the schedule</w:t>
      </w:r>
      <w:r w:rsidR="00F3228A">
        <w:rPr>
          <w:rFonts w:ascii="Times New Roman" w:hAnsi="Times New Roman" w:cs="Times New Roman"/>
          <w:sz w:val="24"/>
        </w:rPr>
        <w:t>d</w:t>
      </w:r>
      <w:r w:rsidR="008E4DCD">
        <w:rPr>
          <w:rFonts w:ascii="Times New Roman" w:hAnsi="Times New Roman" w:cs="Times New Roman"/>
          <w:sz w:val="24"/>
        </w:rPr>
        <w:t xml:space="preserve"> and retrospective GTFS data</w:t>
      </w:r>
      <w:r>
        <w:rPr>
          <w:rFonts w:ascii="Times New Roman" w:hAnsi="Times New Roman" w:cs="Times New Roman"/>
          <w:sz w:val="24"/>
        </w:rPr>
        <w:t>,</w:t>
      </w:r>
      <w:r w:rsidR="006C65B5">
        <w:rPr>
          <w:rFonts w:ascii="Times New Roman" w:hAnsi="Times New Roman" w:cs="Times New Roman"/>
          <w:sz w:val="24"/>
        </w:rPr>
        <w:t xml:space="preserve"> </w:t>
      </w:r>
      <w:r>
        <w:rPr>
          <w:rFonts w:ascii="Times New Roman" w:hAnsi="Times New Roman" w:cs="Times New Roman"/>
          <w:sz w:val="24"/>
        </w:rPr>
        <w:t>w</w:t>
      </w:r>
      <w:r w:rsidR="00B60AFD">
        <w:rPr>
          <w:rFonts w:ascii="Times New Roman" w:hAnsi="Times New Roman" w:cs="Times New Roman"/>
          <w:sz w:val="24"/>
        </w:rPr>
        <w:t xml:space="preserve">e </w:t>
      </w:r>
      <w:r w:rsidR="00961507">
        <w:rPr>
          <w:rFonts w:ascii="Times New Roman" w:hAnsi="Times New Roman" w:cs="Times New Roman"/>
          <w:sz w:val="24"/>
        </w:rPr>
        <w:t xml:space="preserve">derive </w:t>
      </w:r>
      <w:r>
        <w:rPr>
          <w:rFonts w:ascii="Times New Roman" w:hAnsi="Times New Roman" w:cs="Times New Roman"/>
          <w:sz w:val="24"/>
        </w:rPr>
        <w:t xml:space="preserve">implicit </w:t>
      </w:r>
      <w:r w:rsidR="00B60AFD">
        <w:rPr>
          <w:rFonts w:ascii="Times New Roman" w:hAnsi="Times New Roman" w:cs="Times New Roman"/>
          <w:sz w:val="24"/>
        </w:rPr>
        <w:t>STP by</w:t>
      </w:r>
      <w:r w:rsidR="00961507">
        <w:rPr>
          <w:rFonts w:ascii="Times New Roman" w:hAnsi="Times New Roman" w:cs="Times New Roman"/>
          <w:sz w:val="24"/>
        </w:rPr>
        <w:t xml:space="preserve"> calculating the number of accessible bus stops. We </w:t>
      </w:r>
      <w:r w:rsidR="00C6656D">
        <w:rPr>
          <w:rFonts w:ascii="Times New Roman" w:hAnsi="Times New Roman" w:cs="Times New Roman"/>
          <w:sz w:val="24"/>
        </w:rPr>
        <w:t>use</w:t>
      </w:r>
      <w:r w:rsidR="00961507">
        <w:rPr>
          <w:rFonts w:ascii="Times New Roman" w:hAnsi="Times New Roman" w:cs="Times New Roman"/>
          <w:sz w:val="24"/>
        </w:rPr>
        <w:t xml:space="preserve"> a decision variable </w:t>
      </w:r>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oMath>
      <w:r w:rsidR="00961507">
        <w:rPr>
          <w:rFonts w:ascii="Times New Roman" w:hAnsi="Times New Roman" w:cs="Times New Roman"/>
          <w:sz w:val="24"/>
        </w:rPr>
        <w:t xml:space="preserve"> to represent whether a user starting from stop </w:t>
      </w:r>
      <m:oMath>
        <m:r>
          <w:rPr>
            <w:rFonts w:ascii="Cambria Math" w:hAnsi="Cambria Math" w:cs="Times New Roman"/>
            <w:sz w:val="24"/>
          </w:rPr>
          <m:t>i</m:t>
        </m:r>
      </m:oMath>
      <w:r w:rsidR="00961507">
        <w:rPr>
          <w:rFonts w:ascii="Times New Roman" w:hAnsi="Times New Roman" w:cs="Times New Roman"/>
          <w:sz w:val="24"/>
        </w:rPr>
        <w:t xml:space="preserve"> at time point </w:t>
      </w:r>
      <m:oMath>
        <m:r>
          <w:rPr>
            <w:rFonts w:ascii="Cambria Math" w:hAnsi="Cambria Math" w:cs="Times New Roman"/>
            <w:sz w:val="24"/>
          </w:rPr>
          <m:t>t</m:t>
        </m:r>
      </m:oMath>
      <w:r w:rsidR="00961507">
        <w:rPr>
          <w:rFonts w:ascii="Times New Roman" w:hAnsi="Times New Roman" w:cs="Times New Roman"/>
          <w:sz w:val="24"/>
        </w:rPr>
        <w:t xml:space="preserve"> can arrive at another stop </w:t>
      </w:r>
      <m:oMath>
        <m:r>
          <w:rPr>
            <w:rFonts w:ascii="Cambria Math" w:hAnsi="Cambria Math" w:cs="Times New Roman"/>
            <w:sz w:val="24"/>
          </w:rPr>
          <m:t>j</m:t>
        </m:r>
      </m:oMath>
      <w:r w:rsidR="00961507">
        <w:rPr>
          <w:rFonts w:ascii="Times New Roman" w:hAnsi="Times New Roman" w:cs="Times New Roman"/>
          <w:sz w:val="24"/>
        </w:rPr>
        <w:t xml:space="preserve"> within the time budget </w:t>
      </w:r>
      <m:oMath>
        <m:r>
          <w:rPr>
            <w:rFonts w:ascii="Cambria Math" w:hAnsi="Cambria Math" w:cs="Times New Roman"/>
            <w:sz w:val="24"/>
          </w:rPr>
          <m:t>τ</m:t>
        </m:r>
      </m:oMath>
      <w:r w:rsidR="00961507">
        <w:rPr>
          <w:rFonts w:ascii="Times New Roman" w:hAnsi="Times New Roman" w:cs="Times New Roman"/>
          <w:sz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52F47BC3" w14:textId="77777777" w:rsidTr="002D3AFB">
        <w:trPr>
          <w:jc w:val="center"/>
        </w:trPr>
        <w:tc>
          <w:tcPr>
            <w:tcW w:w="985" w:type="dxa"/>
            <w:vAlign w:val="center"/>
          </w:tcPr>
          <w:p w14:paraId="688FEC12" w14:textId="77777777" w:rsidR="00DD4874" w:rsidRDefault="00DD4874" w:rsidP="00674454">
            <w:pPr>
              <w:spacing w:line="480" w:lineRule="auto"/>
              <w:jc w:val="both"/>
              <w:rPr>
                <w:rFonts w:ascii="Times New Roman" w:hAnsi="Times New Roman" w:cs="Times New Roman"/>
                <w:sz w:val="24"/>
              </w:rPr>
            </w:pPr>
          </w:p>
        </w:tc>
        <w:tc>
          <w:tcPr>
            <w:tcW w:w="7020" w:type="dxa"/>
            <w:vAlign w:val="center"/>
          </w:tcPr>
          <w:p w14:paraId="74606573" w14:textId="3B33F99B" w:rsidR="00DD4874" w:rsidRDefault="007E0215" w:rsidP="00674454">
            <w:pPr>
              <w:spacing w:line="480" w:lineRule="auto"/>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eqArr>
                      <m:eqArrPr>
                        <m:ctrlPr>
                          <w:rPr>
                            <w:rFonts w:ascii="Cambria Math" w:hAnsi="Cambria Math" w:cs="Times New Roman"/>
                            <w:i/>
                            <w:sz w:val="24"/>
                          </w:rPr>
                        </m:ctrlPr>
                      </m:eqArrPr>
                      <m:e>
                        <m:r>
                          <w:rPr>
                            <w:rFonts w:ascii="Cambria Math" w:hAnsi="Cambria Math" w:cs="Times New Roman"/>
                            <w:sz w:val="24"/>
                          </w:rPr>
                          <m:t xml:space="preserve">1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≤τ</m:t>
                        </m:r>
                      </m:e>
                      <m:e>
                        <m:r>
                          <w:rPr>
                            <w:rFonts w:ascii="Cambria Math" w:hAnsi="Cambria Math" w:cs="Times New Roman"/>
                            <w:sz w:val="24"/>
                          </w:rPr>
                          <m:t xml:space="preserve">0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&gt;τ</m:t>
                        </m:r>
                      </m:e>
                    </m:eqArr>
                  </m:e>
                </m:d>
              </m:oMath>
            </m:oMathPara>
          </w:p>
        </w:tc>
        <w:tc>
          <w:tcPr>
            <w:tcW w:w="1345" w:type="dxa"/>
            <w:vAlign w:val="center"/>
          </w:tcPr>
          <w:p w14:paraId="3120D0BC" w14:textId="309BAED5" w:rsidR="00DD4874" w:rsidRDefault="00DD4874" w:rsidP="00674454">
            <w:pPr>
              <w:spacing w:after="160" w:line="480" w:lineRule="auto"/>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Pr="00DD4874">
              <w:rPr>
                <w:rFonts w:ascii="Times New Roman" w:hAnsi="Times New Roman" w:cs="Times New Roman"/>
                <w:sz w:val="24"/>
              </w:rPr>
              <w:t>1</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DAD5350" w14:textId="3D9B0DEE" w:rsidR="00172C2C" w:rsidRDefault="00C6656D" w:rsidP="00674454">
      <w:pPr>
        <w:spacing w:line="480" w:lineRule="auto"/>
        <w:jc w:val="both"/>
        <w:rPr>
          <w:rFonts w:ascii="Times New Roman" w:hAnsi="Times New Roman" w:cs="Times New Roman"/>
          <w:sz w:val="24"/>
        </w:rPr>
      </w:pPr>
      <w:r>
        <w:rPr>
          <w:rFonts w:ascii="Times New Roman" w:hAnsi="Times New Roman" w:cs="Times New Roman"/>
          <w:sz w:val="24"/>
        </w:rPr>
        <w:t>w</w:t>
      </w:r>
      <w:r w:rsidR="00122B1B">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oMath>
      <w:r w:rsidR="00122B1B">
        <w:rPr>
          <w:rFonts w:ascii="Times New Roman" w:hAnsi="Times New Roman" w:cs="Times New Roman"/>
          <w:sz w:val="24"/>
        </w:rPr>
        <w:t xml:space="preserve"> is the </w:t>
      </w:r>
      <w:r w:rsidR="00172C2C">
        <w:rPr>
          <w:rFonts w:ascii="Times New Roman" w:hAnsi="Times New Roman" w:cs="Times New Roman"/>
          <w:sz w:val="24"/>
        </w:rPr>
        <w:t xml:space="preserve">shortest </w:t>
      </w:r>
      <w:r w:rsidR="00122B1B">
        <w:rPr>
          <w:rFonts w:ascii="Times New Roman" w:hAnsi="Times New Roman" w:cs="Times New Roman"/>
          <w:sz w:val="24"/>
        </w:rPr>
        <w:t xml:space="preserve">travel time between stop </w:t>
      </w:r>
      <m:oMath>
        <m:r>
          <w:rPr>
            <w:rFonts w:ascii="Cambria Math" w:hAnsi="Cambria Math" w:cs="Times New Roman"/>
            <w:sz w:val="24"/>
          </w:rPr>
          <m:t>i</m:t>
        </m:r>
      </m:oMath>
      <w:r w:rsidR="00122B1B">
        <w:rPr>
          <w:rFonts w:ascii="Times New Roman" w:hAnsi="Times New Roman" w:cs="Times New Roman"/>
          <w:sz w:val="24"/>
        </w:rPr>
        <w:t xml:space="preserve"> and </w:t>
      </w:r>
      <m:oMath>
        <m:r>
          <w:rPr>
            <w:rFonts w:ascii="Cambria Math" w:hAnsi="Cambria Math" w:cs="Times New Roman"/>
            <w:sz w:val="24"/>
          </w:rPr>
          <m:t>j</m:t>
        </m:r>
      </m:oMath>
      <w:r w:rsidR="00BD1C8B">
        <w:rPr>
          <w:rFonts w:ascii="Times New Roman" w:hAnsi="Times New Roman" w:cs="Times New Roman"/>
          <w:sz w:val="24"/>
        </w:rPr>
        <w:t xml:space="preserve"> starting from a time point </w:t>
      </w:r>
      <m:oMath>
        <m:r>
          <w:rPr>
            <w:rFonts w:ascii="Cambria Math" w:hAnsi="Cambria Math" w:cs="Times New Roman"/>
            <w:sz w:val="24"/>
          </w:rPr>
          <m:t>ϕ</m:t>
        </m:r>
      </m:oMath>
      <w:r w:rsidR="00122B1B">
        <w:rPr>
          <w:rFonts w:ascii="Times New Roman" w:hAnsi="Times New Roman" w:cs="Times New Roman"/>
          <w:sz w:val="24"/>
        </w:rPr>
        <w:t xml:space="preserve">. </w:t>
      </w:r>
      <w:r w:rsidR="00172C2C">
        <w:rPr>
          <w:rFonts w:ascii="Times New Roman" w:hAnsi="Times New Roman" w:cs="Times New Roman"/>
          <w:sz w:val="24"/>
        </w:rPr>
        <w:t>Therefore, the number of accessible stops</w:t>
      </w:r>
      <w:r w:rsidR="00F3228A">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can be written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421212E" w14:textId="77777777" w:rsidTr="002D3AFB">
        <w:trPr>
          <w:jc w:val="center"/>
        </w:trPr>
        <w:tc>
          <w:tcPr>
            <w:tcW w:w="985" w:type="dxa"/>
            <w:vAlign w:val="center"/>
          </w:tcPr>
          <w:p w14:paraId="1B117A53" w14:textId="77777777" w:rsidR="00DD4874" w:rsidRDefault="00DD4874" w:rsidP="00674454">
            <w:pPr>
              <w:spacing w:line="480" w:lineRule="auto"/>
              <w:jc w:val="both"/>
              <w:rPr>
                <w:rFonts w:ascii="Times New Roman" w:hAnsi="Times New Roman" w:cs="Times New Roman"/>
                <w:sz w:val="24"/>
              </w:rPr>
            </w:pPr>
          </w:p>
        </w:tc>
        <w:tc>
          <w:tcPr>
            <w:tcW w:w="7020" w:type="dxa"/>
            <w:vAlign w:val="center"/>
          </w:tcPr>
          <w:p w14:paraId="088E7F4C" w14:textId="33D8B936" w:rsidR="00DD4874" w:rsidRDefault="007E0215" w:rsidP="00674454">
            <w:pPr>
              <w:spacing w:line="480" w:lineRule="auto"/>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nary>
                  <m:naryPr>
                    <m:chr m:val="∑"/>
                    <m:limLoc m:val="undOvr"/>
                    <m:supHide m:val="1"/>
                    <m:ctrlPr>
                      <w:rPr>
                        <w:rFonts w:ascii="Cambria Math" w:hAnsi="Cambria Math" w:cs="Times New Roman"/>
                        <w:i/>
                        <w:sz w:val="24"/>
                      </w:rPr>
                    </m:ctrlPr>
                  </m:naryPr>
                  <m:sub>
                    <m:r>
                      <w:rPr>
                        <w:rFonts w:ascii="Cambria Math" w:hAnsi="Cambria Math" w:cs="Times New Roman"/>
                        <w:sz w:val="24"/>
                      </w:rPr>
                      <m:t>j∈S</m:t>
                    </m:r>
                  </m:sub>
                  <m:sup/>
                  <m:e>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e>
                </m:nary>
              </m:oMath>
            </m:oMathPara>
          </w:p>
        </w:tc>
        <w:tc>
          <w:tcPr>
            <w:tcW w:w="1345" w:type="dxa"/>
            <w:vAlign w:val="center"/>
          </w:tcPr>
          <w:p w14:paraId="5DB6427A" w14:textId="0B86AE6F" w:rsidR="00DD4874" w:rsidRDefault="00DD4874" w:rsidP="00674454">
            <w:pPr>
              <w:spacing w:after="160" w:line="480" w:lineRule="auto"/>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2</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12151BA" w14:textId="48051346" w:rsidR="00172C2C" w:rsidRDefault="00C6656D" w:rsidP="00674454">
      <w:pPr>
        <w:spacing w:line="480" w:lineRule="auto"/>
        <w:jc w:val="both"/>
        <w:rPr>
          <w:rFonts w:ascii="Times New Roman" w:hAnsi="Times New Roman" w:cs="Times New Roman"/>
          <w:sz w:val="24"/>
        </w:rPr>
      </w:pPr>
      <w:r>
        <w:rPr>
          <w:rFonts w:ascii="Times New Roman" w:hAnsi="Times New Roman" w:cs="Times New Roman"/>
          <w:sz w:val="24"/>
        </w:rPr>
        <w:t>w</w:t>
      </w:r>
      <w:r w:rsidR="00172C2C">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sidR="00172C2C">
        <w:rPr>
          <w:rFonts w:ascii="Times New Roman" w:hAnsi="Times New Roman" w:cs="Times New Roman"/>
          <w:sz w:val="24"/>
        </w:rPr>
        <w:t xml:space="preserve"> </w:t>
      </w:r>
      <w:r w:rsidR="00B64677">
        <w:rPr>
          <w:rFonts w:ascii="Times New Roman" w:hAnsi="Times New Roman" w:cs="Times New Roman"/>
          <w:sz w:val="24"/>
        </w:rPr>
        <w:t xml:space="preserve">represents the number of accessible bus stops from stop </w:t>
      </w:r>
      <m:oMath>
        <m:r>
          <w:rPr>
            <w:rFonts w:ascii="Cambria Math" w:hAnsi="Cambria Math" w:cs="Times New Roman"/>
            <w:sz w:val="24"/>
          </w:rPr>
          <m:t>i</m:t>
        </m:r>
      </m:oMath>
      <w:r w:rsidR="00B64677">
        <w:rPr>
          <w:rFonts w:ascii="Times New Roman" w:hAnsi="Times New Roman" w:cs="Times New Roman"/>
          <w:sz w:val="24"/>
        </w:rPr>
        <w:t xml:space="preserve"> </w:t>
      </w:r>
      <w:r w:rsidR="00172C2C">
        <w:rPr>
          <w:rFonts w:ascii="Times New Roman" w:hAnsi="Times New Roman" w:cs="Times New Roman"/>
          <w:sz w:val="24"/>
        </w:rPr>
        <w:t xml:space="preserve">at the time point </w:t>
      </w:r>
      <m:oMath>
        <m:r>
          <w:rPr>
            <w:rFonts w:ascii="Cambria Math" w:hAnsi="Cambria Math" w:cs="Times New Roman"/>
            <w:sz w:val="24"/>
          </w:rPr>
          <m:t>t</m:t>
        </m:r>
      </m:oMath>
      <w:r w:rsidR="00172C2C">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and </w:t>
      </w:r>
      <m:oMath>
        <m:r>
          <w:rPr>
            <w:rFonts w:ascii="Cambria Math" w:hAnsi="Cambria Math" w:cs="Times New Roman"/>
            <w:sz w:val="24"/>
          </w:rPr>
          <m:t>S</m:t>
        </m:r>
      </m:oMath>
      <w:r w:rsidR="00172C2C">
        <w:rPr>
          <w:rFonts w:ascii="Times New Roman" w:hAnsi="Times New Roman" w:cs="Times New Roman"/>
          <w:sz w:val="24"/>
        </w:rPr>
        <w:t xml:space="preserve"> is the set of all stops.</w:t>
      </w:r>
      <w:r w:rsidR="00084391">
        <w:rPr>
          <w:rFonts w:ascii="Times New Roman" w:hAnsi="Times New Roman" w:cs="Times New Roman"/>
          <w:sz w:val="24"/>
        </w:rPr>
        <w:t xml:space="preserve"> We can then introduce the definition of STP: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28F76B9" w14:textId="77777777" w:rsidTr="002D3AFB">
        <w:trPr>
          <w:jc w:val="center"/>
        </w:trPr>
        <w:tc>
          <w:tcPr>
            <w:tcW w:w="985" w:type="dxa"/>
            <w:vAlign w:val="center"/>
          </w:tcPr>
          <w:p w14:paraId="6A82AF79" w14:textId="77777777" w:rsidR="00DD4874" w:rsidRDefault="00DD4874" w:rsidP="00674454">
            <w:pPr>
              <w:spacing w:line="480" w:lineRule="auto"/>
              <w:jc w:val="both"/>
              <w:rPr>
                <w:rFonts w:ascii="Times New Roman" w:hAnsi="Times New Roman" w:cs="Times New Roman"/>
                <w:sz w:val="24"/>
              </w:rPr>
            </w:pPr>
          </w:p>
        </w:tc>
        <w:tc>
          <w:tcPr>
            <w:tcW w:w="7020" w:type="dxa"/>
            <w:vAlign w:val="center"/>
          </w:tcPr>
          <w:p w14:paraId="3292989D" w14:textId="670B7303" w:rsidR="00DD4874" w:rsidRDefault="007E0215" w:rsidP="00674454">
            <w:pPr>
              <w:spacing w:line="480" w:lineRule="auto"/>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m:rPr>
                            <m:sty m:val="p"/>
                          </m:rPr>
                          <w:rPr>
                            <w:rFonts w:ascii="Cambria Math" w:hAnsi="Cambria Math" w:cs="Times New Roman"/>
                            <w:sz w:val="24"/>
                          </w:rPr>
                          <m:t>ϕ</m:t>
                        </m:r>
                      </m:sup>
                    </m:sSubSup>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3CF588D7" w14:textId="02056EF5" w:rsidR="00DD4874" w:rsidRDefault="00DD4874" w:rsidP="00674454">
            <w:pPr>
              <w:spacing w:after="160" w:line="480" w:lineRule="auto"/>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3</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26C6A3E2" w14:textId="621CC7A0" w:rsidR="0058260F" w:rsidRDefault="00C6656D" w:rsidP="00674454">
      <w:pPr>
        <w:spacing w:line="480" w:lineRule="auto"/>
        <w:jc w:val="both"/>
        <w:rPr>
          <w:rFonts w:ascii="Times New Roman" w:hAnsi="Times New Roman" w:cs="Times New Roman"/>
          <w:sz w:val="24"/>
        </w:rPr>
      </w:pPr>
      <w:r>
        <w:rPr>
          <w:rFonts w:ascii="Times New Roman" w:hAnsi="Times New Roman" w:cs="Times New Roman"/>
          <w:sz w:val="24"/>
        </w:rPr>
        <w:lastRenderedPageBreak/>
        <w:t>w</w:t>
      </w:r>
      <w:r w:rsidR="00FE296D">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sidR="00FE296D">
        <w:rPr>
          <w:rFonts w:ascii="Times New Roman" w:hAnsi="Times New Roman" w:cs="Times New Roman"/>
          <w:sz w:val="24"/>
        </w:rPr>
        <w:t xml:space="preserve"> represents the </w:t>
      </w:r>
      <w:r w:rsidR="00FA0DC0">
        <w:rPr>
          <w:rFonts w:ascii="Times New Roman" w:hAnsi="Times New Roman" w:cs="Times New Roman"/>
          <w:sz w:val="24"/>
        </w:rPr>
        <w:t xml:space="preserve">implicit </w:t>
      </w:r>
      <w:r w:rsidR="00FE296D">
        <w:rPr>
          <w:rFonts w:ascii="Times New Roman" w:hAnsi="Times New Roman" w:cs="Times New Roman"/>
          <w:sz w:val="24"/>
        </w:rPr>
        <w:t xml:space="preserve">STP from stop </w:t>
      </w:r>
      <m:oMath>
        <m:r>
          <w:rPr>
            <w:rFonts w:ascii="Cambria Math" w:hAnsi="Cambria Math" w:cs="Times New Roman"/>
            <w:sz w:val="24"/>
          </w:rPr>
          <m:t>i</m:t>
        </m:r>
      </m:oMath>
      <w:r w:rsidR="00FE296D">
        <w:rPr>
          <w:rFonts w:ascii="Times New Roman" w:hAnsi="Times New Roman" w:cs="Times New Roman"/>
          <w:sz w:val="24"/>
        </w:rPr>
        <w:t xml:space="preserve"> at a time point </w:t>
      </w:r>
      <m:oMath>
        <m:r>
          <w:rPr>
            <w:rFonts w:ascii="Cambria Math" w:hAnsi="Cambria Math" w:cs="Times New Roman"/>
            <w:sz w:val="24"/>
          </w:rPr>
          <m:t>t</m:t>
        </m:r>
      </m:oMath>
      <w:r w:rsidR="00FE296D">
        <w:rPr>
          <w:rFonts w:ascii="Times New Roman" w:hAnsi="Times New Roman" w:cs="Times New Roman"/>
          <w:sz w:val="24"/>
        </w:rPr>
        <w:t xml:space="preserve">, while </w:t>
      </w:r>
      <m:oMath>
        <m:r>
          <m:rPr>
            <m:sty m:val="p"/>
          </m:rPr>
          <w:rPr>
            <w:rFonts w:ascii="Cambria Math" w:hAnsi="Cambria Math" w:cs="Times New Roman"/>
            <w:sz w:val="24"/>
          </w:rPr>
          <m:t>Τ</m:t>
        </m:r>
      </m:oMath>
      <w:r w:rsidR="00FE296D">
        <w:rPr>
          <w:rFonts w:ascii="Times New Roman" w:hAnsi="Times New Roman" w:cs="Times New Roman"/>
          <w:sz w:val="24"/>
        </w:rPr>
        <w:t xml:space="preserve"> is the set of all time budgets.</w:t>
      </w:r>
      <w:r w:rsidR="00961507">
        <w:rPr>
          <w:rFonts w:ascii="Times New Roman" w:hAnsi="Times New Roman" w:cs="Times New Roman"/>
          <w:sz w:val="24"/>
        </w:rPr>
        <w:t xml:space="preserve"> </w:t>
      </w:r>
    </w:p>
    <w:p w14:paraId="00283224" w14:textId="4935B258" w:rsidR="00664640" w:rsidRDefault="009A00B0" w:rsidP="00674454">
      <w:pPr>
        <w:spacing w:line="480" w:lineRule="auto"/>
        <w:jc w:val="both"/>
        <w:rPr>
          <w:rFonts w:ascii="Times New Roman" w:hAnsi="Times New Roman" w:cs="Times New Roman"/>
          <w:sz w:val="24"/>
        </w:rPr>
      </w:pPr>
      <w:r>
        <w:rPr>
          <w:rFonts w:ascii="Times New Roman" w:hAnsi="Times New Roman" w:cs="Times New Roman"/>
          <w:sz w:val="24"/>
        </w:rPr>
        <w:tab/>
      </w:r>
      <w:r w:rsidR="00FA7116">
        <w:rPr>
          <w:rFonts w:ascii="Times New Roman" w:hAnsi="Times New Roman" w:cs="Times New Roman"/>
          <w:sz w:val="24"/>
        </w:rPr>
        <w:t>W</w:t>
      </w:r>
      <w:r w:rsidR="00830FE4">
        <w:rPr>
          <w:rFonts w:ascii="Times New Roman" w:hAnsi="Times New Roman" w:cs="Times New Roman"/>
          <w:sz w:val="24"/>
        </w:rPr>
        <w:t>e produce three versions of</w:t>
      </w:r>
      <w:r w:rsidR="00FA0DC0">
        <w:rPr>
          <w:rFonts w:ascii="Times New Roman" w:hAnsi="Times New Roman" w:cs="Times New Roman"/>
          <w:sz w:val="24"/>
        </w:rPr>
        <w:t xml:space="preserve"> the </w:t>
      </w:r>
      <w:r w:rsidR="003B0CA0">
        <w:rPr>
          <w:rFonts w:ascii="Times New Roman" w:hAnsi="Times New Roman" w:cs="Times New Roman"/>
          <w:sz w:val="24"/>
        </w:rPr>
        <w:t xml:space="preserve">bus </w:t>
      </w:r>
      <w:proofErr w:type="gramStart"/>
      <w:r w:rsidR="003B0CA0">
        <w:rPr>
          <w:rFonts w:ascii="Times New Roman" w:hAnsi="Times New Roman" w:cs="Times New Roman"/>
          <w:sz w:val="24"/>
        </w:rPr>
        <w:t>stop-based</w:t>
      </w:r>
      <w:proofErr w:type="gramEnd"/>
      <w:r w:rsidR="003B0CA0">
        <w:rPr>
          <w:rFonts w:ascii="Times New Roman" w:hAnsi="Times New Roman" w:cs="Times New Roman"/>
          <w:sz w:val="24"/>
        </w:rPr>
        <w:t xml:space="preserve"> implicit STP</w:t>
      </w:r>
      <w:r w:rsidR="00647B5B">
        <w:rPr>
          <w:rFonts w:ascii="Times New Roman" w:hAnsi="Times New Roman" w:cs="Times New Roman"/>
          <w:sz w:val="24"/>
        </w:rPr>
        <w:t>s</w:t>
      </w:r>
      <w:r w:rsidR="003B0CA0">
        <w:rPr>
          <w:rFonts w:ascii="Times New Roman" w:hAnsi="Times New Roman" w:cs="Times New Roman"/>
          <w:sz w:val="24"/>
        </w:rPr>
        <w:t xml:space="preserve"> based on the</w:t>
      </w:r>
      <w:r w:rsidR="00411975">
        <w:rPr>
          <w:rFonts w:ascii="Times New Roman" w:hAnsi="Times New Roman" w:cs="Times New Roman"/>
          <w:sz w:val="24"/>
        </w:rPr>
        <w:t xml:space="preserve"> shortest</w:t>
      </w:r>
      <w:r w:rsidR="003B0CA0">
        <w:rPr>
          <w:rFonts w:ascii="Times New Roman" w:hAnsi="Times New Roman" w:cs="Times New Roman"/>
          <w:sz w:val="24"/>
        </w:rPr>
        <w:t xml:space="preserve"> travel times, namely, </w:t>
      </w:r>
      <w:r w:rsidR="00830FE4">
        <w:rPr>
          <w:rFonts w:ascii="Times New Roman" w:hAnsi="Times New Roman" w:cs="Times New Roman"/>
          <w:sz w:val="24"/>
        </w:rPr>
        <w:t xml:space="preserve">scheduled, </w:t>
      </w:r>
      <w:r w:rsidR="004C533F">
        <w:rPr>
          <w:rFonts w:ascii="Times New Roman" w:hAnsi="Times New Roman" w:cs="Times New Roman"/>
          <w:sz w:val="24"/>
        </w:rPr>
        <w:t>retrospective</w:t>
      </w:r>
      <w:r w:rsidR="00830FE4">
        <w:rPr>
          <w:rFonts w:ascii="Times New Roman" w:hAnsi="Times New Roman" w:cs="Times New Roman"/>
          <w:sz w:val="24"/>
        </w:rPr>
        <w:t xml:space="preserve"> real-time, </w:t>
      </w:r>
      <w:r w:rsidR="004C533F">
        <w:rPr>
          <w:rFonts w:ascii="Times New Roman" w:hAnsi="Times New Roman" w:cs="Times New Roman"/>
          <w:sz w:val="24"/>
        </w:rPr>
        <w:t xml:space="preserve">and realistic </w:t>
      </w:r>
      <w:r w:rsidR="00830FE4">
        <w:rPr>
          <w:rFonts w:ascii="Times New Roman" w:hAnsi="Times New Roman" w:cs="Times New Roman"/>
          <w:sz w:val="24"/>
        </w:rPr>
        <w:t>real-time STP</w:t>
      </w:r>
      <w:r w:rsidR="00647B5B">
        <w:rPr>
          <w:rFonts w:ascii="Times New Roman" w:hAnsi="Times New Roman" w:cs="Times New Roman"/>
          <w:sz w:val="24"/>
        </w:rPr>
        <w:t>s</w:t>
      </w:r>
      <w:r w:rsidR="00600B1B">
        <w:rPr>
          <w:rFonts w:ascii="Times New Roman" w:hAnsi="Times New Roman" w:cs="Times New Roman"/>
          <w:sz w:val="24"/>
        </w:rPr>
        <w:t>.</w:t>
      </w:r>
    </w:p>
    <w:p w14:paraId="567B337D" w14:textId="21FD21B6" w:rsidR="00573994" w:rsidRDefault="00573994" w:rsidP="00674454">
      <w:pPr>
        <w:spacing w:line="480" w:lineRule="auto"/>
        <w:jc w:val="both"/>
        <w:rPr>
          <w:ins w:id="106" w:author="Miller, Harvey" w:date="2021-10-11T12:52:00Z"/>
          <w:rFonts w:ascii="Times New Roman" w:hAnsi="Times New Roman" w:cs="Times New Roman"/>
          <w:sz w:val="24"/>
        </w:rPr>
      </w:pPr>
      <w:r w:rsidRPr="00573994">
        <w:rPr>
          <w:rFonts w:ascii="Times New Roman" w:hAnsi="Times New Roman" w:cs="Times New Roman"/>
          <w:b/>
          <w:bCs/>
          <w:sz w:val="24"/>
        </w:rPr>
        <w:t>Scheduled STP.</w:t>
      </w:r>
      <w:r w:rsidR="00E74CE5">
        <w:rPr>
          <w:rFonts w:ascii="Times New Roman" w:hAnsi="Times New Roman" w:cs="Times New Roman"/>
          <w:sz w:val="24"/>
        </w:rPr>
        <w:t xml:space="preserve"> </w:t>
      </w:r>
      <w:r>
        <w:rPr>
          <w:rFonts w:ascii="Times New Roman" w:hAnsi="Times New Roman" w:cs="Times New Roman"/>
          <w:sz w:val="24"/>
        </w:rPr>
        <w:t xml:space="preserve">Scheduled STPs are calculated based on the scheduled time </w:t>
      </w:r>
      <w:r w:rsidR="00647B5B">
        <w:rPr>
          <w:rFonts w:ascii="Times New Roman" w:hAnsi="Times New Roman" w:cs="Times New Roman"/>
          <w:sz w:val="24"/>
        </w:rPr>
        <w:t xml:space="preserve">from </w:t>
      </w:r>
      <w:r>
        <w:rPr>
          <w:rFonts w:ascii="Times New Roman" w:hAnsi="Times New Roman" w:cs="Times New Roman"/>
          <w:sz w:val="24"/>
        </w:rPr>
        <w:t xml:space="preserve">the GTFS static dataset. It represents the </w:t>
      </w:r>
      <w:r w:rsidR="00600B1B">
        <w:rPr>
          <w:rFonts w:ascii="Times New Roman" w:hAnsi="Times New Roman" w:cs="Times New Roman"/>
          <w:sz w:val="24"/>
        </w:rPr>
        <w:t xml:space="preserve">expected accessibility that a </w:t>
      </w:r>
      <w:r w:rsidR="00EC71EC">
        <w:rPr>
          <w:rFonts w:ascii="Times New Roman" w:hAnsi="Times New Roman" w:cs="Times New Roman"/>
          <w:sz w:val="24"/>
        </w:rPr>
        <w:t>passenger</w:t>
      </w:r>
      <w:r w:rsidR="00600B1B">
        <w:rPr>
          <w:rFonts w:ascii="Times New Roman" w:hAnsi="Times New Roman" w:cs="Times New Roman"/>
          <w:sz w:val="24"/>
        </w:rPr>
        <w:t xml:space="preserve"> can achieve</w:t>
      </w:r>
      <w:r w:rsidR="00560AED">
        <w:rPr>
          <w:rFonts w:ascii="Times New Roman" w:hAnsi="Times New Roman" w:cs="Times New Roman"/>
          <w:sz w:val="24"/>
        </w:rPr>
        <w:t xml:space="preserve"> i</w:t>
      </w:r>
      <w:del w:id="107" w:author="Miller, Harvey" w:date="2021-10-11T11:58:00Z">
        <w:r w:rsidR="00560AED" w:rsidDel="00BE4333">
          <w:rPr>
            <w:rFonts w:ascii="Times New Roman" w:hAnsi="Times New Roman" w:cs="Times New Roman"/>
            <w:sz w:val="24"/>
          </w:rPr>
          <w:delText>n theory</w:delText>
        </w:r>
      </w:del>
      <w:r w:rsidR="0043429B">
        <w:rPr>
          <w:rFonts w:ascii="Times New Roman" w:hAnsi="Times New Roman" w:cs="Times New Roman"/>
          <w:sz w:val="24"/>
        </w:rPr>
        <w:t xml:space="preserve"> </w:t>
      </w:r>
      <w:r w:rsidR="00811E55">
        <w:rPr>
          <w:rFonts w:ascii="Times New Roman" w:hAnsi="Times New Roman" w:cs="Times New Roman"/>
          <w:sz w:val="24"/>
        </w:rPr>
        <w:t xml:space="preserve">if </w:t>
      </w:r>
      <w:r w:rsidR="0043429B">
        <w:rPr>
          <w:rFonts w:ascii="Times New Roman" w:hAnsi="Times New Roman" w:cs="Times New Roman"/>
          <w:sz w:val="24"/>
        </w:rPr>
        <w:t xml:space="preserve">the transit system operates </w:t>
      </w:r>
      <w:ins w:id="108" w:author="Miller, Harvey" w:date="2021-10-11T11:58:00Z">
        <w:r w:rsidR="00BE4333">
          <w:rPr>
            <w:rFonts w:ascii="Times New Roman" w:hAnsi="Times New Roman" w:cs="Times New Roman"/>
            <w:sz w:val="24"/>
          </w:rPr>
          <w:t xml:space="preserve">perfectly </w:t>
        </w:r>
      </w:ins>
      <w:r w:rsidR="0043429B">
        <w:rPr>
          <w:rFonts w:ascii="Times New Roman" w:hAnsi="Times New Roman" w:cs="Times New Roman"/>
          <w:sz w:val="24"/>
        </w:rPr>
        <w:t>according to the schedule</w:t>
      </w:r>
      <w:r w:rsidR="00600B1B">
        <w:rPr>
          <w:rFonts w:ascii="Times New Roman" w:hAnsi="Times New Roman" w:cs="Times New Roman"/>
          <w:sz w:val="24"/>
        </w:rPr>
        <w:t>. However, the actual travel time and accessibility may vary due to on-time performance deviations</w:t>
      </w:r>
      <w:r w:rsidR="000E6398">
        <w:rPr>
          <w:rFonts w:ascii="Times New Roman" w:hAnsi="Times New Roman" w:cs="Times New Roman"/>
          <w:sz w:val="24"/>
        </w:rPr>
        <w:t xml:space="preserve"> and schedule is not an unbiased representation of a transit system’s actual performance</w:t>
      </w:r>
      <w:r w:rsidR="00EC71EC">
        <w:rPr>
          <w:rFonts w:ascii="Times New Roman" w:hAnsi="Times New Roman" w:cs="Times New Roman"/>
          <w:sz w:val="24"/>
        </w:rPr>
        <w:t xml:space="preserve">; therefore, </w:t>
      </w:r>
      <w:r w:rsidR="00811E55">
        <w:rPr>
          <w:rFonts w:ascii="Times New Roman" w:hAnsi="Times New Roman" w:cs="Times New Roman"/>
          <w:sz w:val="24"/>
        </w:rPr>
        <w:t xml:space="preserve">the </w:t>
      </w:r>
      <w:r w:rsidR="00EC71EC">
        <w:rPr>
          <w:rFonts w:ascii="Times New Roman" w:hAnsi="Times New Roman" w:cs="Times New Roman"/>
          <w:sz w:val="24"/>
        </w:rPr>
        <w:t xml:space="preserve">scheduled STP </w:t>
      </w:r>
      <w:r w:rsidR="00B77F3A">
        <w:rPr>
          <w:rFonts w:ascii="Times New Roman" w:hAnsi="Times New Roman" w:cs="Times New Roman"/>
          <w:sz w:val="24"/>
        </w:rPr>
        <w:t xml:space="preserve">is typically </w:t>
      </w:r>
      <w:r w:rsidR="00614CFA">
        <w:rPr>
          <w:rFonts w:ascii="Times New Roman" w:hAnsi="Times New Roman" w:cs="Times New Roman"/>
          <w:sz w:val="24"/>
        </w:rPr>
        <w:t>a</w:t>
      </w:r>
      <w:r w:rsidR="00B77F3A">
        <w:rPr>
          <w:rFonts w:ascii="Times New Roman" w:hAnsi="Times New Roman" w:cs="Times New Roman"/>
          <w:sz w:val="24"/>
        </w:rPr>
        <w:t xml:space="preserve">n overestimate of </w:t>
      </w:r>
      <w:r w:rsidR="00EC71EC">
        <w:rPr>
          <w:rFonts w:ascii="Times New Roman" w:hAnsi="Times New Roman" w:cs="Times New Roman"/>
          <w:sz w:val="24"/>
        </w:rPr>
        <w:t xml:space="preserve">the </w:t>
      </w:r>
      <w:r w:rsidR="00B77F3A">
        <w:rPr>
          <w:rFonts w:ascii="Times New Roman" w:hAnsi="Times New Roman" w:cs="Times New Roman"/>
          <w:sz w:val="24"/>
        </w:rPr>
        <w:t xml:space="preserve">actual </w:t>
      </w:r>
      <w:r w:rsidR="00EC71EC">
        <w:rPr>
          <w:rFonts w:ascii="Times New Roman" w:hAnsi="Times New Roman" w:cs="Times New Roman"/>
          <w:sz w:val="24"/>
        </w:rPr>
        <w:t>accessibility experienced by a</w:t>
      </w:r>
      <w:r w:rsidR="00B77F3A">
        <w:rPr>
          <w:rFonts w:ascii="Times New Roman" w:hAnsi="Times New Roman" w:cs="Times New Roman"/>
          <w:sz w:val="24"/>
        </w:rPr>
        <w:t xml:space="preserve"> </w:t>
      </w:r>
      <w:r w:rsidR="00EC71EC">
        <w:rPr>
          <w:rFonts w:ascii="Times New Roman" w:hAnsi="Times New Roman" w:cs="Times New Roman"/>
          <w:sz w:val="24"/>
        </w:rPr>
        <w:t xml:space="preserve">passenger. </w:t>
      </w:r>
    </w:p>
    <w:p w14:paraId="070306EE" w14:textId="77777777" w:rsidR="00BA3C3C" w:rsidRDefault="00BA3C3C" w:rsidP="00674454">
      <w:pPr>
        <w:spacing w:line="480" w:lineRule="auto"/>
        <w:jc w:val="both"/>
        <w:rPr>
          <w:rFonts w:ascii="Times New Roman" w:hAnsi="Times New Roman" w:cs="Times New Roman"/>
          <w:sz w:val="24"/>
        </w:rPr>
      </w:pPr>
    </w:p>
    <w:p w14:paraId="15A38863" w14:textId="698AC040" w:rsidR="00FB198F" w:rsidRDefault="00EE4C15" w:rsidP="00674454">
      <w:pPr>
        <w:spacing w:line="480" w:lineRule="auto"/>
        <w:jc w:val="both"/>
        <w:rPr>
          <w:rFonts w:ascii="Times New Roman" w:hAnsi="Times New Roman" w:cs="Times New Roman"/>
          <w:sz w:val="24"/>
        </w:rPr>
      </w:pPr>
      <w:r>
        <w:rPr>
          <w:rFonts w:ascii="Times New Roman" w:hAnsi="Times New Roman" w:cs="Times New Roman"/>
          <w:b/>
          <w:bCs/>
          <w:sz w:val="24"/>
        </w:rPr>
        <w:t>Retrospective</w:t>
      </w:r>
      <w:r w:rsidR="00FF36C0" w:rsidRPr="00FF36C0">
        <w:rPr>
          <w:rFonts w:ascii="Times New Roman" w:hAnsi="Times New Roman" w:cs="Times New Roman"/>
          <w:b/>
          <w:bCs/>
          <w:sz w:val="24"/>
        </w:rPr>
        <w:t xml:space="preserve"> real-time STP</w:t>
      </w:r>
      <w:r w:rsidR="00FF36C0">
        <w:rPr>
          <w:rFonts w:ascii="Times New Roman" w:hAnsi="Times New Roman" w:cs="Times New Roman"/>
          <w:sz w:val="24"/>
        </w:rPr>
        <w:t xml:space="preserve">. </w:t>
      </w:r>
      <w:r w:rsidR="00C70019">
        <w:rPr>
          <w:rFonts w:ascii="Times New Roman" w:hAnsi="Times New Roman" w:cs="Times New Roman"/>
          <w:sz w:val="24"/>
        </w:rPr>
        <w:t>As we can access all the historical arrival time from GTFS real-time archive, we can calculate a retrospective version of STP with</w:t>
      </w:r>
      <w:r w:rsidR="0042621E">
        <w:rPr>
          <w:rFonts w:ascii="Times New Roman" w:hAnsi="Times New Roman" w:cs="Times New Roman"/>
          <w:sz w:val="24"/>
        </w:rPr>
        <w:t xml:space="preserve"> the</w:t>
      </w:r>
      <w:r w:rsidR="00C70019">
        <w:rPr>
          <w:rFonts w:ascii="Times New Roman" w:hAnsi="Times New Roman" w:cs="Times New Roman"/>
          <w:sz w:val="24"/>
        </w:rPr>
        <w:t xml:space="preserve"> same algorithm</w:t>
      </w:r>
      <w:r w:rsidR="00F85359" w:rsidRPr="00F85359">
        <w:rPr>
          <w:rFonts w:ascii="Times New Roman" w:hAnsi="Times New Roman" w:cs="Times New Roman"/>
          <w:sz w:val="24"/>
        </w:rPr>
        <w:t xml:space="preserve"> </w:t>
      </w:r>
      <w:r w:rsidR="00F85359">
        <w:rPr>
          <w:rFonts w:ascii="Times New Roman" w:hAnsi="Times New Roman" w:cs="Times New Roman"/>
          <w:sz w:val="24"/>
        </w:rPr>
        <w:t>by changing all the schedule</w:t>
      </w:r>
      <w:r w:rsidR="008C5E03">
        <w:rPr>
          <w:rFonts w:ascii="Times New Roman" w:hAnsi="Times New Roman" w:cs="Times New Roman"/>
          <w:sz w:val="24"/>
        </w:rPr>
        <w:t>d</w:t>
      </w:r>
      <w:r w:rsidR="00F85359">
        <w:rPr>
          <w:rFonts w:ascii="Times New Roman" w:hAnsi="Times New Roman" w:cs="Times New Roman"/>
          <w:sz w:val="24"/>
        </w:rPr>
        <w:t xml:space="preserve"> arrival time to </w:t>
      </w:r>
      <w:r w:rsidR="008C5E03">
        <w:rPr>
          <w:rFonts w:ascii="Times New Roman" w:hAnsi="Times New Roman" w:cs="Times New Roman"/>
          <w:sz w:val="24"/>
        </w:rPr>
        <w:t xml:space="preserve">corresponding </w:t>
      </w:r>
      <w:r w:rsidR="00F85359">
        <w:rPr>
          <w:rFonts w:ascii="Times New Roman" w:hAnsi="Times New Roman" w:cs="Times New Roman"/>
          <w:sz w:val="24"/>
        </w:rPr>
        <w:t>retrospective real-time arrival time</w:t>
      </w:r>
      <w:r w:rsidR="003C0271">
        <w:rPr>
          <w:rFonts w:ascii="Times New Roman" w:hAnsi="Times New Roman" w:cs="Times New Roman"/>
          <w:sz w:val="24"/>
        </w:rPr>
        <w:t xml:space="preserve"> </w:t>
      </w:r>
      <w:r w:rsidR="003C0271">
        <w:rPr>
          <w:rFonts w:ascii="Times New Roman" w:hAnsi="Times New Roman" w:cs="Times New Roman"/>
          <w:sz w:val="24"/>
        </w:rPr>
        <w:fldChar w:fldCharType="begin" w:fldLock="1"/>
      </w:r>
      <w:r w:rsidR="00F2015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3C0271">
        <w:rPr>
          <w:rFonts w:ascii="Times New Roman" w:hAnsi="Times New Roman" w:cs="Times New Roman"/>
          <w:sz w:val="24"/>
        </w:rPr>
        <w:fldChar w:fldCharType="separate"/>
      </w:r>
      <w:r w:rsidR="003C0271" w:rsidRPr="003C0271">
        <w:rPr>
          <w:rFonts w:ascii="Times New Roman" w:hAnsi="Times New Roman" w:cs="Times New Roman"/>
          <w:noProof/>
          <w:sz w:val="24"/>
        </w:rPr>
        <w:t>(Wessel et al., 2017; Wessel &amp; Farber, 2019)</w:t>
      </w:r>
      <w:r w:rsidR="003C0271">
        <w:rPr>
          <w:rFonts w:ascii="Times New Roman" w:hAnsi="Times New Roman" w:cs="Times New Roman"/>
          <w:sz w:val="24"/>
        </w:rPr>
        <w:fldChar w:fldCharType="end"/>
      </w:r>
      <w:r w:rsidR="00C70019">
        <w:rPr>
          <w:rFonts w:ascii="Times New Roman" w:hAnsi="Times New Roman" w:cs="Times New Roman"/>
          <w:sz w:val="24"/>
        </w:rPr>
        <w:t xml:space="preserve">. </w:t>
      </w:r>
      <w:r w:rsidR="004705A2">
        <w:rPr>
          <w:rFonts w:ascii="Times New Roman" w:hAnsi="Times New Roman" w:cs="Times New Roman"/>
          <w:sz w:val="24"/>
        </w:rPr>
        <w:t xml:space="preserve">Although this </w:t>
      </w:r>
      <w:r w:rsidR="00885B03">
        <w:rPr>
          <w:rFonts w:ascii="Times New Roman" w:hAnsi="Times New Roman" w:cs="Times New Roman"/>
          <w:sz w:val="24"/>
        </w:rPr>
        <w:t xml:space="preserve">can </w:t>
      </w:r>
      <w:r w:rsidR="004705A2">
        <w:rPr>
          <w:rFonts w:ascii="Times New Roman" w:hAnsi="Times New Roman" w:cs="Times New Roman"/>
          <w:sz w:val="24"/>
        </w:rPr>
        <w:t>differ from the schedule STP, it is still idealistic</w:t>
      </w:r>
      <w:r w:rsidR="00C70019">
        <w:rPr>
          <w:rFonts w:ascii="Times New Roman" w:hAnsi="Times New Roman" w:cs="Times New Roman"/>
          <w:sz w:val="24"/>
        </w:rPr>
        <w:t>.</w:t>
      </w:r>
      <w:r w:rsidR="00885B03">
        <w:rPr>
          <w:rFonts w:ascii="Times New Roman" w:hAnsi="Times New Roman" w:cs="Times New Roman"/>
          <w:sz w:val="24"/>
        </w:rPr>
        <w:t xml:space="preserve"> W</w:t>
      </w:r>
      <w:r w:rsidR="00F85359">
        <w:rPr>
          <w:rFonts w:ascii="Times New Roman" w:hAnsi="Times New Roman" w:cs="Times New Roman"/>
          <w:sz w:val="24"/>
        </w:rPr>
        <w:t xml:space="preserve">hen planning trips, the user </w:t>
      </w:r>
      <w:r w:rsidR="00D854D8">
        <w:rPr>
          <w:rFonts w:ascii="Times New Roman" w:hAnsi="Times New Roman" w:cs="Times New Roman"/>
          <w:sz w:val="24"/>
        </w:rPr>
        <w:t>may</w:t>
      </w:r>
      <w:r w:rsidR="00F85359">
        <w:rPr>
          <w:rFonts w:ascii="Times New Roman" w:hAnsi="Times New Roman" w:cs="Times New Roman"/>
          <w:sz w:val="24"/>
        </w:rPr>
        <w:t xml:space="preserve"> not know </w:t>
      </w:r>
      <w:r w:rsidR="00D27227" w:rsidRPr="00136F22">
        <w:rPr>
          <w:rFonts w:ascii="Times New Roman" w:hAnsi="Times New Roman" w:cs="Times New Roman"/>
          <w:i/>
          <w:iCs/>
          <w:sz w:val="24"/>
        </w:rPr>
        <w:t xml:space="preserve">a </w:t>
      </w:r>
      <w:r w:rsidR="00D27227" w:rsidRPr="00F85359">
        <w:rPr>
          <w:rFonts w:ascii="Times New Roman" w:hAnsi="Times New Roman" w:cs="Times New Roman"/>
          <w:i/>
          <w:iCs/>
          <w:sz w:val="24"/>
        </w:rPr>
        <w:t>priori</w:t>
      </w:r>
      <w:r w:rsidR="00D27227">
        <w:rPr>
          <w:rFonts w:ascii="Times New Roman" w:hAnsi="Times New Roman" w:cs="Times New Roman"/>
          <w:sz w:val="24"/>
        </w:rPr>
        <w:t xml:space="preserve"> </w:t>
      </w:r>
      <w:r w:rsidR="00F85359">
        <w:rPr>
          <w:rFonts w:ascii="Times New Roman" w:hAnsi="Times New Roman" w:cs="Times New Roman"/>
          <w:sz w:val="24"/>
        </w:rPr>
        <w:t xml:space="preserve">the actual arrival time of each bus </w:t>
      </w:r>
      <w:r w:rsidR="00F85359">
        <w:rPr>
          <w:rFonts w:ascii="Times New Roman" w:hAnsi="Times New Roman" w:cs="Times New Roman"/>
          <w:sz w:val="24"/>
        </w:rPr>
        <w:fldChar w:fldCharType="begin" w:fldLock="1"/>
      </w:r>
      <w:r w:rsidR="00F8535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F85359">
        <w:rPr>
          <w:rFonts w:ascii="Times New Roman" w:hAnsi="Times New Roman" w:cs="Times New Roman"/>
          <w:sz w:val="24"/>
        </w:rPr>
        <w:fldChar w:fldCharType="separate"/>
      </w:r>
      <w:r w:rsidR="00F85359" w:rsidRPr="00F85359">
        <w:rPr>
          <w:rFonts w:ascii="Times New Roman" w:hAnsi="Times New Roman" w:cs="Times New Roman"/>
          <w:noProof/>
          <w:sz w:val="24"/>
        </w:rPr>
        <w:t>(Wessel &amp; Farber, 2019)</w:t>
      </w:r>
      <w:r w:rsidR="00F85359">
        <w:rPr>
          <w:rFonts w:ascii="Times New Roman" w:hAnsi="Times New Roman" w:cs="Times New Roman"/>
          <w:sz w:val="24"/>
        </w:rPr>
        <w:fldChar w:fldCharType="end"/>
      </w:r>
      <w:r w:rsidR="00CB7C0F">
        <w:rPr>
          <w:rFonts w:ascii="Times New Roman" w:hAnsi="Times New Roman" w:cs="Times New Roman"/>
          <w:sz w:val="24"/>
        </w:rPr>
        <w:t>.</w:t>
      </w:r>
      <w:r w:rsidR="00F26711">
        <w:rPr>
          <w:rFonts w:ascii="Times New Roman" w:hAnsi="Times New Roman" w:cs="Times New Roman"/>
          <w:sz w:val="24"/>
        </w:rPr>
        <w:t xml:space="preserve"> </w:t>
      </w:r>
      <w:r w:rsidR="00734EB5">
        <w:rPr>
          <w:rFonts w:ascii="Times New Roman" w:hAnsi="Times New Roman" w:cs="Times New Roman"/>
          <w:sz w:val="24"/>
        </w:rPr>
        <w:t xml:space="preserve">Although </w:t>
      </w:r>
      <w:r w:rsidR="005A668B">
        <w:rPr>
          <w:rFonts w:ascii="Times New Roman" w:hAnsi="Times New Roman" w:cs="Times New Roman"/>
          <w:sz w:val="24"/>
        </w:rPr>
        <w:t xml:space="preserve">it can be a useful reference for transit agencies and users, </w:t>
      </w:r>
      <w:r w:rsidR="00772FDC">
        <w:rPr>
          <w:rFonts w:ascii="Times New Roman" w:hAnsi="Times New Roman" w:cs="Times New Roman"/>
          <w:i/>
          <w:iCs/>
          <w:sz w:val="24"/>
        </w:rPr>
        <w:t>retrospective real-time</w:t>
      </w:r>
      <w:r w:rsidR="005A668B" w:rsidRPr="00BC315F">
        <w:rPr>
          <w:rFonts w:ascii="Times New Roman" w:hAnsi="Times New Roman" w:cs="Times New Roman"/>
          <w:i/>
          <w:iCs/>
          <w:sz w:val="24"/>
        </w:rPr>
        <w:t xml:space="preserve"> </w:t>
      </w:r>
      <w:r w:rsidR="009B1E8C" w:rsidRPr="00BC315F">
        <w:rPr>
          <w:rFonts w:ascii="Times New Roman" w:hAnsi="Times New Roman" w:cs="Times New Roman"/>
          <w:i/>
          <w:iCs/>
          <w:sz w:val="24"/>
        </w:rPr>
        <w:t>STP</w:t>
      </w:r>
      <w:r w:rsidR="009B1E8C">
        <w:rPr>
          <w:rFonts w:ascii="Times New Roman" w:hAnsi="Times New Roman" w:cs="Times New Roman"/>
          <w:sz w:val="24"/>
        </w:rPr>
        <w:t xml:space="preserve"> or more generally </w:t>
      </w:r>
      <w:r w:rsidR="006908C5">
        <w:rPr>
          <w:rFonts w:ascii="Times New Roman" w:hAnsi="Times New Roman" w:cs="Times New Roman"/>
          <w:i/>
          <w:iCs/>
          <w:sz w:val="24"/>
        </w:rPr>
        <w:t>retrospective real-time</w:t>
      </w:r>
      <w:r w:rsidR="009B1E8C" w:rsidRPr="00BC315F">
        <w:rPr>
          <w:rFonts w:ascii="Times New Roman" w:hAnsi="Times New Roman" w:cs="Times New Roman"/>
          <w:i/>
          <w:iCs/>
          <w:sz w:val="24"/>
        </w:rPr>
        <w:t xml:space="preserve"> accessibility</w:t>
      </w:r>
      <w:r w:rsidR="009B1E8C">
        <w:rPr>
          <w:rFonts w:ascii="Times New Roman" w:hAnsi="Times New Roman" w:cs="Times New Roman"/>
          <w:sz w:val="24"/>
        </w:rPr>
        <w:t xml:space="preserve"> </w:t>
      </w:r>
      <w:r w:rsidR="009D6E06">
        <w:rPr>
          <w:rFonts w:ascii="Times New Roman" w:hAnsi="Times New Roman" w:cs="Times New Roman"/>
          <w:sz w:val="24"/>
        </w:rPr>
        <w:t>cannot be realized by</w:t>
      </w:r>
      <w:r w:rsidR="009B1E8C">
        <w:rPr>
          <w:rFonts w:ascii="Times New Roman" w:hAnsi="Times New Roman" w:cs="Times New Roman"/>
          <w:sz w:val="24"/>
        </w:rPr>
        <w:t xml:space="preserve"> users</w:t>
      </w:r>
      <w:r w:rsidR="008D394F">
        <w:rPr>
          <w:rFonts w:ascii="Times New Roman" w:hAnsi="Times New Roman" w:cs="Times New Roman"/>
          <w:sz w:val="24"/>
        </w:rPr>
        <w:t>. I</w:t>
      </w:r>
      <w:r w:rsidR="009B1E8C">
        <w:rPr>
          <w:rFonts w:ascii="Times New Roman" w:hAnsi="Times New Roman" w:cs="Times New Roman"/>
          <w:sz w:val="24"/>
        </w:rPr>
        <w:t>t</w:t>
      </w:r>
      <w:r w:rsidR="00636F64">
        <w:rPr>
          <w:rFonts w:ascii="Times New Roman" w:hAnsi="Times New Roman" w:cs="Times New Roman"/>
          <w:sz w:val="24"/>
        </w:rPr>
        <w:t xml:space="preserve"> </w:t>
      </w:r>
      <w:r w:rsidR="009B1E8C">
        <w:rPr>
          <w:rFonts w:ascii="Times New Roman" w:hAnsi="Times New Roman" w:cs="Times New Roman"/>
          <w:sz w:val="24"/>
        </w:rPr>
        <w:t>overestimate</w:t>
      </w:r>
      <w:r w:rsidR="00C314C2">
        <w:rPr>
          <w:rFonts w:ascii="Times New Roman" w:hAnsi="Times New Roman" w:cs="Times New Roman"/>
          <w:sz w:val="24"/>
        </w:rPr>
        <w:t>s</w:t>
      </w:r>
      <w:r w:rsidR="009B1E8C">
        <w:rPr>
          <w:rFonts w:ascii="Times New Roman" w:hAnsi="Times New Roman" w:cs="Times New Roman"/>
          <w:sz w:val="24"/>
        </w:rPr>
        <w:t xml:space="preserve"> users’ accessibility</w:t>
      </w:r>
      <w:r w:rsidR="008D394F">
        <w:rPr>
          <w:rFonts w:ascii="Times New Roman" w:hAnsi="Times New Roman" w:cs="Times New Roman"/>
          <w:sz w:val="24"/>
        </w:rPr>
        <w:t xml:space="preserve"> because it assumes users have omniscient knowledge </w:t>
      </w:r>
      <w:r w:rsidR="00E323A0">
        <w:rPr>
          <w:rFonts w:ascii="Times New Roman" w:hAnsi="Times New Roman" w:cs="Times New Roman"/>
          <w:sz w:val="24"/>
        </w:rPr>
        <w:t xml:space="preserve">of </w:t>
      </w:r>
      <w:r w:rsidR="008D394F">
        <w:rPr>
          <w:rFonts w:ascii="Times New Roman" w:hAnsi="Times New Roman" w:cs="Times New Roman"/>
          <w:sz w:val="24"/>
        </w:rPr>
        <w:t xml:space="preserve">the transit system, even events that happen in the future. </w:t>
      </w:r>
      <w:r w:rsidR="004F63AD">
        <w:rPr>
          <w:rFonts w:ascii="Times New Roman" w:hAnsi="Times New Roman" w:cs="Times New Roman"/>
          <w:sz w:val="24"/>
        </w:rPr>
        <w:t>There are s</w:t>
      </w:r>
      <w:r w:rsidR="00AB29A4">
        <w:rPr>
          <w:rFonts w:ascii="Times New Roman" w:hAnsi="Times New Roman" w:cs="Times New Roman"/>
          <w:sz w:val="24"/>
        </w:rPr>
        <w:t xml:space="preserve">ome unnatural </w:t>
      </w:r>
      <w:r w:rsidR="004F63AD">
        <w:rPr>
          <w:rFonts w:ascii="Times New Roman" w:hAnsi="Times New Roman" w:cs="Times New Roman"/>
          <w:sz w:val="24"/>
        </w:rPr>
        <w:t xml:space="preserve">and infeasible </w:t>
      </w:r>
      <w:r w:rsidR="00AB29A4">
        <w:rPr>
          <w:rFonts w:ascii="Times New Roman" w:hAnsi="Times New Roman" w:cs="Times New Roman"/>
          <w:sz w:val="24"/>
        </w:rPr>
        <w:t>results caused by this overestimation</w:t>
      </w:r>
      <w:r w:rsidR="00DC14C2">
        <w:rPr>
          <w:rFonts w:ascii="Times New Roman" w:hAnsi="Times New Roman" w:cs="Times New Roman"/>
          <w:sz w:val="24"/>
        </w:rPr>
        <w:t xml:space="preserve">: </w:t>
      </w:r>
      <w:r w:rsidR="004F63AD">
        <w:rPr>
          <w:rFonts w:ascii="Times New Roman" w:hAnsi="Times New Roman" w:cs="Times New Roman"/>
          <w:sz w:val="24"/>
        </w:rPr>
        <w:t xml:space="preserve">in the </w:t>
      </w:r>
      <w:r w:rsidR="00CF5AE0">
        <w:rPr>
          <w:rFonts w:ascii="Times New Roman" w:hAnsi="Times New Roman" w:cs="Times New Roman"/>
          <w:sz w:val="24"/>
        </w:rPr>
        <w:t>retrospective</w:t>
      </w:r>
      <w:r w:rsidR="004F63AD">
        <w:rPr>
          <w:rFonts w:ascii="Times New Roman" w:hAnsi="Times New Roman" w:cs="Times New Roman"/>
          <w:sz w:val="24"/>
        </w:rPr>
        <w:t xml:space="preserve"> model,</w:t>
      </w:r>
      <w:r w:rsidR="00AB29A4">
        <w:rPr>
          <w:rFonts w:ascii="Times New Roman" w:hAnsi="Times New Roman" w:cs="Times New Roman"/>
          <w:sz w:val="24"/>
        </w:rPr>
        <w:t xml:space="preserve"> a user can decide to take a very different </w:t>
      </w:r>
      <w:r w:rsidR="004F63AD">
        <w:rPr>
          <w:rFonts w:ascii="Times New Roman" w:hAnsi="Times New Roman" w:cs="Times New Roman"/>
          <w:sz w:val="24"/>
        </w:rPr>
        <w:t>combination of trips and routes that will not be possible</w:t>
      </w:r>
      <w:r w:rsidR="00084F14">
        <w:rPr>
          <w:rFonts w:ascii="Times New Roman" w:hAnsi="Times New Roman" w:cs="Times New Roman"/>
          <w:sz w:val="24"/>
        </w:rPr>
        <w:t xml:space="preserve"> without predicting the future</w:t>
      </w:r>
      <w:r w:rsidR="00DC14C2">
        <w:rPr>
          <w:rFonts w:ascii="Times New Roman" w:hAnsi="Times New Roman" w:cs="Times New Roman"/>
          <w:sz w:val="24"/>
        </w:rPr>
        <w:t xml:space="preserve">. </w:t>
      </w:r>
    </w:p>
    <w:p w14:paraId="582DAA03" w14:textId="776C7DE0" w:rsidR="00A31DAF" w:rsidRDefault="00DC14C2" w:rsidP="00674454">
      <w:pPr>
        <w:spacing w:line="480" w:lineRule="auto"/>
        <w:ind w:firstLine="720"/>
        <w:jc w:val="both"/>
        <w:rPr>
          <w:rFonts w:ascii="Times New Roman" w:hAnsi="Times New Roman" w:cs="Times New Roman"/>
          <w:sz w:val="24"/>
        </w:rPr>
      </w:pPr>
      <w:r>
        <w:rPr>
          <w:rFonts w:ascii="Times New Roman" w:hAnsi="Times New Roman" w:cs="Times New Roman"/>
          <w:sz w:val="24"/>
        </w:rPr>
        <w:lastRenderedPageBreak/>
        <w:t xml:space="preserve">For example, </w:t>
      </w:r>
      <w:r w:rsidR="005D54E3">
        <w:rPr>
          <w:rFonts w:ascii="Times New Roman" w:hAnsi="Times New Roman" w:cs="Times New Roman"/>
          <w:sz w:val="24"/>
        </w:rPr>
        <w:fldChar w:fldCharType="begin"/>
      </w:r>
      <w:r w:rsidR="005D54E3">
        <w:rPr>
          <w:rFonts w:ascii="Times New Roman" w:hAnsi="Times New Roman" w:cs="Times New Roman"/>
          <w:sz w:val="24"/>
        </w:rPr>
        <w:instrText xml:space="preserve"> REF _Ref83844619 \h </w:instrText>
      </w:r>
      <w:r w:rsidR="005D54E3">
        <w:rPr>
          <w:rFonts w:ascii="Times New Roman" w:hAnsi="Times New Roman" w:cs="Times New Roman"/>
          <w:sz w:val="24"/>
        </w:rPr>
      </w:r>
      <w:r w:rsidR="005D54E3">
        <w:rPr>
          <w:rFonts w:ascii="Times New Roman" w:hAnsi="Times New Roman" w:cs="Times New Roman"/>
          <w:sz w:val="24"/>
        </w:rPr>
        <w:fldChar w:fldCharType="separate"/>
      </w:r>
      <w:r w:rsidR="005D54E3" w:rsidRPr="00060E57">
        <w:rPr>
          <w:rFonts w:ascii="Times New Roman" w:hAnsi="Times New Roman" w:cs="Times New Roman"/>
          <w:sz w:val="24"/>
        </w:rPr>
        <w:t xml:space="preserve">Figure </w:t>
      </w:r>
      <w:r w:rsidR="005D54E3">
        <w:rPr>
          <w:rFonts w:ascii="Times New Roman" w:hAnsi="Times New Roman" w:cs="Times New Roman"/>
          <w:noProof/>
          <w:sz w:val="24"/>
        </w:rPr>
        <w:t>1</w:t>
      </w:r>
      <w:r w:rsidR="005D54E3">
        <w:rPr>
          <w:rFonts w:ascii="Times New Roman" w:hAnsi="Times New Roman" w:cs="Times New Roman"/>
          <w:sz w:val="24"/>
        </w:rPr>
        <w:fldChar w:fldCharType="end"/>
      </w:r>
      <w:r w:rsidR="005D54E3">
        <w:rPr>
          <w:rFonts w:ascii="Times New Roman" w:hAnsi="Times New Roman" w:cs="Times New Roman"/>
          <w:sz w:val="24"/>
        </w:rPr>
        <w:t xml:space="preserve"> </w:t>
      </w:r>
      <w:r w:rsidR="00C069D5">
        <w:rPr>
          <w:rFonts w:ascii="Times New Roman" w:hAnsi="Times New Roman" w:cs="Times New Roman"/>
          <w:sz w:val="24"/>
        </w:rPr>
        <w:t>shows a</w:t>
      </w:r>
      <w:ins w:id="109" w:author="Miller, Harvey" w:date="2021-10-11T12:00:00Z">
        <w:r w:rsidR="00FF3C2B">
          <w:rPr>
            <w:rFonts w:ascii="Times New Roman" w:hAnsi="Times New Roman" w:cs="Times New Roman"/>
            <w:sz w:val="24"/>
          </w:rPr>
          <w:t xml:space="preserve"> real-world </w:t>
        </w:r>
      </w:ins>
      <w:ins w:id="110" w:author="Miller, Harvey" w:date="2021-10-11T12:50:00Z">
        <w:r w:rsidR="0048746E">
          <w:rPr>
            <w:rFonts w:ascii="Times New Roman" w:hAnsi="Times New Roman" w:cs="Times New Roman"/>
            <w:sz w:val="24"/>
          </w:rPr>
          <w:t xml:space="preserve">routing </w:t>
        </w:r>
      </w:ins>
      <w:del w:id="111" w:author="Miller, Harvey" w:date="2021-10-11T12:00:00Z">
        <w:r w:rsidR="00C069D5" w:rsidDel="00FF3C2B">
          <w:rPr>
            <w:rFonts w:ascii="Times New Roman" w:hAnsi="Times New Roman" w:cs="Times New Roman"/>
            <w:sz w:val="24"/>
          </w:rPr>
          <w:delText xml:space="preserve">n </w:delText>
        </w:r>
      </w:del>
      <w:r w:rsidR="00C069D5">
        <w:rPr>
          <w:rFonts w:ascii="Times New Roman" w:hAnsi="Times New Roman" w:cs="Times New Roman"/>
          <w:sz w:val="24"/>
        </w:rPr>
        <w:t xml:space="preserve">example </w:t>
      </w:r>
      <w:ins w:id="112" w:author="Miller, Harvey" w:date="2021-10-11T12:50:00Z">
        <w:r w:rsidR="002906B1">
          <w:rPr>
            <w:rFonts w:ascii="Times New Roman" w:hAnsi="Times New Roman" w:cs="Times New Roman"/>
            <w:sz w:val="24"/>
          </w:rPr>
          <w:t xml:space="preserve">based on </w:t>
        </w:r>
      </w:ins>
      <w:ins w:id="113" w:author="Miller, Harvey" w:date="2021-10-11T12:00:00Z">
        <w:r w:rsidR="00FF3C2B">
          <w:rPr>
            <w:rFonts w:ascii="Times New Roman" w:hAnsi="Times New Roman" w:cs="Times New Roman"/>
            <w:sz w:val="24"/>
          </w:rPr>
          <w:t xml:space="preserve">COTA data </w:t>
        </w:r>
      </w:ins>
      <w:ins w:id="114" w:author="Miller, Harvey" w:date="2021-10-11T12:50:00Z">
        <w:r w:rsidR="002906B1">
          <w:rPr>
            <w:rFonts w:ascii="Times New Roman" w:hAnsi="Times New Roman" w:cs="Times New Roman"/>
            <w:sz w:val="24"/>
          </w:rPr>
          <w:t xml:space="preserve">that illustrates </w:t>
        </w:r>
      </w:ins>
      <w:ins w:id="115" w:author="Miller, Harvey" w:date="2021-10-11T12:51:00Z">
        <w:r w:rsidR="00A8529E">
          <w:rPr>
            <w:rFonts w:ascii="Times New Roman" w:hAnsi="Times New Roman" w:cs="Times New Roman"/>
            <w:sz w:val="24"/>
          </w:rPr>
          <w:t xml:space="preserve">the </w:t>
        </w:r>
        <w:r w:rsidR="003E58FC">
          <w:rPr>
            <w:rFonts w:ascii="Times New Roman" w:hAnsi="Times New Roman" w:cs="Times New Roman"/>
            <w:sz w:val="24"/>
          </w:rPr>
          <w:t xml:space="preserve">overestimation </w:t>
        </w:r>
        <w:r w:rsidR="00A8529E">
          <w:rPr>
            <w:rFonts w:ascii="Times New Roman" w:hAnsi="Times New Roman" w:cs="Times New Roman"/>
            <w:sz w:val="24"/>
          </w:rPr>
          <w:t xml:space="preserve">potential for </w:t>
        </w:r>
      </w:ins>
      <w:del w:id="116" w:author="Miller, Harvey" w:date="2021-10-11T12:50:00Z">
        <w:r w:rsidR="00C069D5" w:rsidDel="002906B1">
          <w:rPr>
            <w:rFonts w:ascii="Times New Roman" w:hAnsi="Times New Roman" w:cs="Times New Roman"/>
            <w:sz w:val="24"/>
          </w:rPr>
          <w:delText>of</w:delText>
        </w:r>
        <w:r w:rsidR="005D54E3" w:rsidDel="002906B1">
          <w:rPr>
            <w:rFonts w:ascii="Times New Roman" w:hAnsi="Times New Roman" w:cs="Times New Roman"/>
            <w:sz w:val="24"/>
          </w:rPr>
          <w:delText xml:space="preserve"> </w:delText>
        </w:r>
      </w:del>
      <w:r w:rsidR="00886CD4">
        <w:rPr>
          <w:rFonts w:ascii="Times New Roman" w:hAnsi="Times New Roman" w:cs="Times New Roman"/>
          <w:sz w:val="24"/>
        </w:rPr>
        <w:t>retrospective accessibility</w:t>
      </w:r>
      <w:ins w:id="117" w:author="Miller, Harvey" w:date="2021-10-11T12:51:00Z">
        <w:r w:rsidR="00A8529E">
          <w:rPr>
            <w:rFonts w:ascii="Times New Roman" w:hAnsi="Times New Roman" w:cs="Times New Roman"/>
            <w:sz w:val="24"/>
          </w:rPr>
          <w:t xml:space="preserve"> to</w:t>
        </w:r>
      </w:ins>
      <w:del w:id="118" w:author="Miller, Harvey" w:date="2021-10-11T12:51:00Z">
        <w:r w:rsidR="00886CD4" w:rsidDel="00A8529E">
          <w:rPr>
            <w:rFonts w:ascii="Times New Roman" w:hAnsi="Times New Roman" w:cs="Times New Roman"/>
            <w:sz w:val="24"/>
          </w:rPr>
          <w:delText>’s</w:delText>
        </w:r>
      </w:del>
      <w:r w:rsidR="00EA28D2">
        <w:rPr>
          <w:rFonts w:ascii="Times New Roman" w:hAnsi="Times New Roman" w:cs="Times New Roman"/>
          <w:sz w:val="24"/>
        </w:rPr>
        <w:t xml:space="preserve"> overestimat</w:t>
      </w:r>
      <w:ins w:id="119" w:author="Miller, Harvey" w:date="2021-10-11T12:51:00Z">
        <w:r w:rsidR="00A8529E">
          <w:rPr>
            <w:rFonts w:ascii="Times New Roman" w:hAnsi="Times New Roman" w:cs="Times New Roman"/>
            <w:sz w:val="24"/>
          </w:rPr>
          <w:t>e</w:t>
        </w:r>
      </w:ins>
      <w:del w:id="120" w:author="Miller, Harvey" w:date="2021-10-11T12:51:00Z">
        <w:r w:rsidR="00EA28D2" w:rsidDel="00A8529E">
          <w:rPr>
            <w:rFonts w:ascii="Times New Roman" w:hAnsi="Times New Roman" w:cs="Times New Roman"/>
            <w:sz w:val="24"/>
          </w:rPr>
          <w:delText>io</w:delText>
        </w:r>
        <w:r w:rsidR="00324A67" w:rsidDel="00A8529E">
          <w:rPr>
            <w:rFonts w:ascii="Times New Roman" w:hAnsi="Times New Roman" w:cs="Times New Roman"/>
            <w:sz w:val="24"/>
          </w:rPr>
          <w:delText>n</w:delText>
        </w:r>
      </w:del>
      <w:r w:rsidR="00324A67">
        <w:rPr>
          <w:rFonts w:ascii="Times New Roman" w:hAnsi="Times New Roman" w:cs="Times New Roman"/>
          <w:sz w:val="24"/>
        </w:rPr>
        <w:t xml:space="preserve"> caused by a preemptive transfer</w:t>
      </w:r>
      <w:r w:rsidR="004C4A41">
        <w:rPr>
          <w:rFonts w:ascii="Times New Roman" w:hAnsi="Times New Roman" w:cs="Times New Roman"/>
          <w:sz w:val="24"/>
        </w:rPr>
        <w:t xml:space="preserve"> when the </w:t>
      </w:r>
      <w:ins w:id="121" w:author="Miller, Harvey" w:date="2021-10-11T12:52:00Z">
        <w:r w:rsidR="00BF349C">
          <w:rPr>
            <w:rFonts w:ascii="Times New Roman" w:hAnsi="Times New Roman" w:cs="Times New Roman"/>
            <w:sz w:val="24"/>
          </w:rPr>
          <w:t xml:space="preserve">receiving </w:t>
        </w:r>
      </w:ins>
      <w:r w:rsidR="004C4A41">
        <w:rPr>
          <w:rFonts w:ascii="Times New Roman" w:hAnsi="Times New Roman" w:cs="Times New Roman"/>
          <w:sz w:val="24"/>
        </w:rPr>
        <w:t xml:space="preserve">bus </w:t>
      </w:r>
      <w:r w:rsidR="004718A4">
        <w:rPr>
          <w:rFonts w:ascii="Times New Roman" w:hAnsi="Times New Roman" w:cs="Times New Roman"/>
          <w:sz w:val="24"/>
        </w:rPr>
        <w:t xml:space="preserve">that </w:t>
      </w:r>
      <w:r w:rsidR="004C4A41">
        <w:rPr>
          <w:rFonts w:ascii="Times New Roman" w:hAnsi="Times New Roman" w:cs="Times New Roman"/>
          <w:sz w:val="24"/>
        </w:rPr>
        <w:t xml:space="preserve">the user will transfer </w:t>
      </w:r>
      <w:del w:id="122" w:author="Miller, Harvey" w:date="2021-10-11T12:52:00Z">
        <w:r w:rsidR="004C4A41" w:rsidDel="00BF349C">
          <w:rPr>
            <w:rFonts w:ascii="Times New Roman" w:hAnsi="Times New Roman" w:cs="Times New Roman"/>
            <w:sz w:val="24"/>
          </w:rPr>
          <w:delText xml:space="preserve">to </w:delText>
        </w:r>
      </w:del>
      <w:r w:rsidR="004C4A41">
        <w:rPr>
          <w:rFonts w:ascii="Times New Roman" w:hAnsi="Times New Roman" w:cs="Times New Roman"/>
          <w:sz w:val="24"/>
        </w:rPr>
        <w:t>is delayed</w:t>
      </w:r>
      <w:r w:rsidR="00324A67">
        <w:rPr>
          <w:rFonts w:ascii="Times New Roman" w:hAnsi="Times New Roman" w:cs="Times New Roman"/>
          <w:sz w:val="24"/>
        </w:rPr>
        <w:t xml:space="preserve"> </w:t>
      </w:r>
      <w:r w:rsidR="00324A67">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324A67">
        <w:rPr>
          <w:rFonts w:ascii="Times New Roman" w:hAnsi="Times New Roman" w:cs="Times New Roman"/>
          <w:sz w:val="24"/>
        </w:rPr>
        <w:fldChar w:fldCharType="separate"/>
      </w:r>
      <w:r w:rsidR="00324A67" w:rsidRPr="00324A67">
        <w:rPr>
          <w:rFonts w:ascii="Times New Roman" w:hAnsi="Times New Roman" w:cs="Times New Roman"/>
          <w:noProof/>
          <w:sz w:val="24"/>
        </w:rPr>
        <w:t>(Liu &amp; Miller, 2020b)</w:t>
      </w:r>
      <w:r w:rsidR="00324A67">
        <w:rPr>
          <w:rFonts w:ascii="Times New Roman" w:hAnsi="Times New Roman" w:cs="Times New Roman"/>
          <w:sz w:val="24"/>
        </w:rPr>
        <w:fldChar w:fldCharType="end"/>
      </w:r>
      <w:r w:rsidR="00886CD4">
        <w:rPr>
          <w:rFonts w:ascii="Times New Roman" w:hAnsi="Times New Roman" w:cs="Times New Roman"/>
          <w:sz w:val="24"/>
        </w:rPr>
        <w:t>.</w:t>
      </w:r>
      <w:r w:rsidR="00FB198F">
        <w:rPr>
          <w:rFonts w:ascii="Times New Roman" w:hAnsi="Times New Roman" w:cs="Times New Roman"/>
          <w:sz w:val="24"/>
        </w:rPr>
        <w:t xml:space="preserve"> The map shows </w:t>
      </w:r>
      <w:r w:rsidR="0037113E">
        <w:rPr>
          <w:rFonts w:ascii="Times New Roman" w:hAnsi="Times New Roman" w:cs="Times New Roman"/>
          <w:sz w:val="24"/>
        </w:rPr>
        <w:t xml:space="preserve">two </w:t>
      </w:r>
      <w:r w:rsidR="00FB198F">
        <w:rPr>
          <w:rFonts w:ascii="Times New Roman" w:hAnsi="Times New Roman" w:cs="Times New Roman"/>
          <w:sz w:val="24"/>
        </w:rPr>
        <w:t>retrospective- and schedule-based routes; the retrospective route saves one transfer and much time</w:t>
      </w:r>
      <w:r w:rsidR="00C46454">
        <w:rPr>
          <w:rFonts w:ascii="Times New Roman" w:hAnsi="Times New Roman" w:cs="Times New Roman"/>
          <w:sz w:val="24"/>
        </w:rPr>
        <w:t xml:space="preserve"> compared to the scheduled scenario</w:t>
      </w:r>
      <w:r w:rsidR="00FB198F">
        <w:rPr>
          <w:rFonts w:ascii="Times New Roman" w:hAnsi="Times New Roman" w:cs="Times New Roman"/>
          <w:sz w:val="24"/>
        </w:rPr>
        <w:t xml:space="preserve"> by taking a different </w:t>
      </w:r>
      <w:r w:rsidR="00C46454">
        <w:rPr>
          <w:rFonts w:ascii="Times New Roman" w:hAnsi="Times New Roman" w:cs="Times New Roman"/>
          <w:sz w:val="24"/>
        </w:rPr>
        <w:t>bus</w:t>
      </w:r>
      <w:r w:rsidR="00153A8B">
        <w:rPr>
          <w:rFonts w:ascii="Times New Roman" w:hAnsi="Times New Roman" w:cs="Times New Roman"/>
          <w:sz w:val="24"/>
        </w:rPr>
        <w:t xml:space="preserve"> at the </w:t>
      </w:r>
      <w:r w:rsidR="0034745C">
        <w:rPr>
          <w:rFonts w:ascii="Times New Roman" w:hAnsi="Times New Roman" w:cs="Times New Roman"/>
          <w:sz w:val="24"/>
        </w:rPr>
        <w:t>circled</w:t>
      </w:r>
      <w:r w:rsidR="0024529C">
        <w:rPr>
          <w:rFonts w:ascii="Times New Roman" w:hAnsi="Times New Roman" w:cs="Times New Roman"/>
          <w:sz w:val="24"/>
        </w:rPr>
        <w:t xml:space="preserve"> stop</w:t>
      </w:r>
      <w:r w:rsidR="0034745C">
        <w:rPr>
          <w:rFonts w:ascii="Times New Roman" w:hAnsi="Times New Roman" w:cs="Times New Roman"/>
          <w:sz w:val="24"/>
        </w:rPr>
        <w:t xml:space="preserve">. This </w:t>
      </w:r>
      <w:r w:rsidR="003A7FAB">
        <w:rPr>
          <w:rFonts w:ascii="Times New Roman" w:hAnsi="Times New Roman" w:cs="Times New Roman"/>
          <w:sz w:val="24"/>
        </w:rPr>
        <w:t xml:space="preserve">was </w:t>
      </w:r>
      <w:r w:rsidR="0034745C">
        <w:rPr>
          <w:rFonts w:ascii="Times New Roman" w:hAnsi="Times New Roman" w:cs="Times New Roman"/>
          <w:sz w:val="24"/>
        </w:rPr>
        <w:t xml:space="preserve">only possible </w:t>
      </w:r>
      <w:r w:rsidR="008D067B">
        <w:rPr>
          <w:rFonts w:ascii="Times New Roman" w:hAnsi="Times New Roman" w:cs="Times New Roman"/>
          <w:sz w:val="24"/>
        </w:rPr>
        <w:t xml:space="preserve">for the retrospective scenario </w:t>
      </w:r>
      <w:r w:rsidR="0034745C">
        <w:rPr>
          <w:rFonts w:ascii="Times New Roman" w:hAnsi="Times New Roman" w:cs="Times New Roman"/>
          <w:sz w:val="24"/>
        </w:rPr>
        <w:t>because</w:t>
      </w:r>
      <w:r w:rsidR="00C46454">
        <w:rPr>
          <w:rFonts w:ascii="Times New Roman" w:hAnsi="Times New Roman" w:cs="Times New Roman"/>
          <w:sz w:val="24"/>
        </w:rPr>
        <w:t xml:space="preserve"> </w:t>
      </w:r>
      <w:r w:rsidR="00153A8B">
        <w:rPr>
          <w:rFonts w:ascii="Times New Roman" w:hAnsi="Times New Roman" w:cs="Times New Roman"/>
          <w:sz w:val="24"/>
        </w:rPr>
        <w:t>the incoming bus in the alternative second leg (</w:t>
      </w:r>
      <w:r w:rsidR="00C71D1E">
        <w:rPr>
          <w:rFonts w:ascii="Times New Roman" w:hAnsi="Times New Roman" w:cs="Times New Roman"/>
          <w:sz w:val="24"/>
        </w:rPr>
        <w:t>route 101</w:t>
      </w:r>
      <w:r w:rsidR="00153A8B">
        <w:rPr>
          <w:rFonts w:ascii="Times New Roman" w:hAnsi="Times New Roman" w:cs="Times New Roman"/>
          <w:sz w:val="24"/>
        </w:rPr>
        <w:t xml:space="preserve">, colored pink with start stop circled) </w:t>
      </w:r>
      <w:r w:rsidR="000805D7">
        <w:rPr>
          <w:rFonts w:ascii="Times New Roman" w:hAnsi="Times New Roman" w:cs="Times New Roman"/>
          <w:sz w:val="24"/>
        </w:rPr>
        <w:t>was</w:t>
      </w:r>
      <w:r w:rsidR="00B35BB0">
        <w:rPr>
          <w:rFonts w:ascii="Times New Roman" w:hAnsi="Times New Roman" w:cs="Times New Roman"/>
          <w:sz w:val="24"/>
        </w:rPr>
        <w:t xml:space="preserve"> delayed by four minutes than the schedule. However, unless the transit user can predict the future or have perfect real-time information feed</w:t>
      </w:r>
      <w:r w:rsidR="00204541">
        <w:rPr>
          <w:rFonts w:ascii="Times New Roman" w:hAnsi="Times New Roman" w:cs="Times New Roman"/>
          <w:sz w:val="24"/>
        </w:rPr>
        <w:t>s</w:t>
      </w:r>
      <w:r w:rsidR="00B35BB0">
        <w:rPr>
          <w:rFonts w:ascii="Times New Roman" w:hAnsi="Times New Roman" w:cs="Times New Roman"/>
          <w:sz w:val="24"/>
        </w:rPr>
        <w:t xml:space="preserve">, it is almost impossible to </w:t>
      </w:r>
      <w:r w:rsidR="007102E6">
        <w:rPr>
          <w:rFonts w:ascii="Times New Roman" w:hAnsi="Times New Roman" w:cs="Times New Roman"/>
          <w:sz w:val="24"/>
        </w:rPr>
        <w:t>foresee</w:t>
      </w:r>
      <w:r w:rsidR="00B35BB0">
        <w:rPr>
          <w:rFonts w:ascii="Times New Roman" w:hAnsi="Times New Roman" w:cs="Times New Roman"/>
          <w:sz w:val="24"/>
        </w:rPr>
        <w:t xml:space="preserve"> this transfer is possible.</w:t>
      </w:r>
    </w:p>
    <w:p w14:paraId="4E9C6761" w14:textId="6A3056B4" w:rsidR="00060E57" w:rsidRDefault="00900210" w:rsidP="00674454">
      <w:pPr>
        <w:keepNext/>
        <w:spacing w:line="480" w:lineRule="auto"/>
        <w:jc w:val="center"/>
      </w:pPr>
      <w:r>
        <w:rPr>
          <w:noProof/>
        </w:rPr>
        <w:lastRenderedPageBreak/>
        <w:drawing>
          <wp:inline distT="0" distB="0" distL="0" distR="0" wp14:anchorId="6FE9FC44" wp14:editId="7E220AF8">
            <wp:extent cx="4190337" cy="4190337"/>
            <wp:effectExtent l="0" t="0" r="127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191829" cy="4191829"/>
                    </a:xfrm>
                    <a:prstGeom prst="rect">
                      <a:avLst/>
                    </a:prstGeom>
                    <a:noFill/>
                    <a:ln>
                      <a:noFill/>
                    </a:ln>
                  </pic:spPr>
                </pic:pic>
              </a:graphicData>
            </a:graphic>
          </wp:inline>
        </w:drawing>
      </w:r>
    </w:p>
    <w:p w14:paraId="765A78F5" w14:textId="1F3342B5" w:rsidR="00060E57" w:rsidRDefault="00060E57" w:rsidP="00674454">
      <w:pPr>
        <w:spacing w:line="480" w:lineRule="auto"/>
        <w:jc w:val="both"/>
        <w:rPr>
          <w:rFonts w:ascii="Times New Roman" w:hAnsi="Times New Roman" w:cs="Times New Roman"/>
          <w:sz w:val="24"/>
        </w:rPr>
      </w:pPr>
      <w:bookmarkStart w:id="123" w:name="_Ref83844619"/>
      <w:r w:rsidRPr="00060E57">
        <w:rPr>
          <w:rFonts w:ascii="Times New Roman" w:hAnsi="Times New Roman" w:cs="Times New Roman"/>
          <w:sz w:val="24"/>
        </w:rPr>
        <w:t xml:space="preserve">Figure </w:t>
      </w:r>
      <w:r w:rsidRPr="00060E57">
        <w:rPr>
          <w:rFonts w:ascii="Times New Roman" w:hAnsi="Times New Roman" w:cs="Times New Roman"/>
          <w:sz w:val="24"/>
        </w:rPr>
        <w:fldChar w:fldCharType="begin"/>
      </w:r>
      <w:r w:rsidRPr="00060E57">
        <w:rPr>
          <w:rFonts w:ascii="Times New Roman" w:hAnsi="Times New Roman" w:cs="Times New Roman"/>
          <w:sz w:val="24"/>
        </w:rPr>
        <w:instrText xml:space="preserve"> SEQ Figure \* ARABIC </w:instrText>
      </w:r>
      <w:r w:rsidRPr="00060E57">
        <w:rPr>
          <w:rFonts w:ascii="Times New Roman" w:hAnsi="Times New Roman" w:cs="Times New Roman"/>
          <w:sz w:val="24"/>
        </w:rPr>
        <w:fldChar w:fldCharType="separate"/>
      </w:r>
      <w:r w:rsidR="00EE4D06">
        <w:rPr>
          <w:rFonts w:ascii="Times New Roman" w:hAnsi="Times New Roman" w:cs="Times New Roman"/>
          <w:noProof/>
          <w:sz w:val="24"/>
        </w:rPr>
        <w:t>1</w:t>
      </w:r>
      <w:r w:rsidRPr="00060E57">
        <w:rPr>
          <w:rFonts w:ascii="Times New Roman" w:hAnsi="Times New Roman" w:cs="Times New Roman"/>
          <w:sz w:val="24"/>
        </w:rPr>
        <w:fldChar w:fldCharType="end"/>
      </w:r>
      <w:bookmarkEnd w:id="123"/>
      <w:r w:rsidRPr="00060E57">
        <w:rPr>
          <w:rFonts w:ascii="Times New Roman" w:hAnsi="Times New Roman" w:cs="Times New Roman"/>
          <w:sz w:val="24"/>
        </w:rPr>
        <w:t xml:space="preserve">: An example of </w:t>
      </w:r>
      <w:r>
        <w:rPr>
          <w:rFonts w:ascii="Times New Roman" w:hAnsi="Times New Roman" w:cs="Times New Roman"/>
          <w:sz w:val="24"/>
        </w:rPr>
        <w:t>overestimation in</w:t>
      </w:r>
      <w:r w:rsidRPr="00060E57">
        <w:rPr>
          <w:rFonts w:ascii="Times New Roman" w:hAnsi="Times New Roman" w:cs="Times New Roman"/>
          <w:sz w:val="24"/>
        </w:rPr>
        <w:t xml:space="preserve"> retrospective </w:t>
      </w:r>
      <w:r>
        <w:rPr>
          <w:rFonts w:ascii="Times New Roman" w:hAnsi="Times New Roman" w:cs="Times New Roman"/>
          <w:sz w:val="24"/>
        </w:rPr>
        <w:t>route (red</w:t>
      </w:r>
      <w:r w:rsidR="00410B88">
        <w:rPr>
          <w:rFonts w:ascii="Times New Roman" w:hAnsi="Times New Roman" w:cs="Times New Roman"/>
          <w:sz w:val="24"/>
        </w:rPr>
        <w:t>, with 2 legs</w:t>
      </w:r>
      <w:r>
        <w:rPr>
          <w:rFonts w:ascii="Times New Roman" w:hAnsi="Times New Roman" w:cs="Times New Roman"/>
          <w:sz w:val="24"/>
        </w:rPr>
        <w:t>) compared to scheduled route (blue</w:t>
      </w:r>
      <w:r w:rsidR="00410B88">
        <w:rPr>
          <w:rFonts w:ascii="Times New Roman" w:hAnsi="Times New Roman" w:cs="Times New Roman"/>
          <w:sz w:val="24"/>
        </w:rPr>
        <w:t>, with 3 legs</w:t>
      </w:r>
      <w:r>
        <w:rPr>
          <w:rFonts w:ascii="Times New Roman" w:hAnsi="Times New Roman" w:cs="Times New Roman"/>
          <w:sz w:val="24"/>
        </w:rPr>
        <w:t xml:space="preserve">). </w:t>
      </w:r>
      <w:r w:rsidR="008307A5">
        <w:rPr>
          <w:rFonts w:ascii="Times New Roman" w:hAnsi="Times New Roman" w:cs="Times New Roman"/>
          <w:sz w:val="24"/>
        </w:rPr>
        <w:t xml:space="preserve">A </w:t>
      </w:r>
      <w:r w:rsidR="00410B88">
        <w:rPr>
          <w:rFonts w:ascii="Times New Roman" w:hAnsi="Times New Roman" w:cs="Times New Roman"/>
          <w:sz w:val="24"/>
        </w:rPr>
        <w:t>delayed</w:t>
      </w:r>
      <w:r w:rsidR="008307A5">
        <w:rPr>
          <w:rFonts w:ascii="Times New Roman" w:hAnsi="Times New Roman" w:cs="Times New Roman"/>
          <w:sz w:val="24"/>
        </w:rPr>
        <w:t xml:space="preserve"> bus on the</w:t>
      </w:r>
      <w:r w:rsidR="005D54E3">
        <w:rPr>
          <w:rFonts w:ascii="Times New Roman" w:hAnsi="Times New Roman" w:cs="Times New Roman"/>
          <w:sz w:val="24"/>
        </w:rPr>
        <w:t xml:space="preserve"> retrospective route’s second leg (</w:t>
      </w:r>
      <w:r w:rsidR="00EA28D2">
        <w:rPr>
          <w:rFonts w:ascii="Times New Roman" w:hAnsi="Times New Roman" w:cs="Times New Roman"/>
          <w:sz w:val="24"/>
        </w:rPr>
        <w:t xml:space="preserve">pink, </w:t>
      </w:r>
      <w:r w:rsidR="005D54E3">
        <w:rPr>
          <w:rFonts w:ascii="Times New Roman" w:hAnsi="Times New Roman" w:cs="Times New Roman"/>
          <w:sz w:val="24"/>
        </w:rPr>
        <w:t>start stop circled)</w:t>
      </w:r>
      <w:r w:rsidR="00410B88">
        <w:rPr>
          <w:rFonts w:ascii="Times New Roman" w:hAnsi="Times New Roman" w:cs="Times New Roman"/>
          <w:sz w:val="24"/>
        </w:rPr>
        <w:t xml:space="preserve"> makes the transfer feasible, which is </w:t>
      </w:r>
      <w:r w:rsidR="00BD6050">
        <w:rPr>
          <w:rFonts w:ascii="Times New Roman" w:hAnsi="Times New Roman" w:cs="Times New Roman"/>
          <w:sz w:val="24"/>
        </w:rPr>
        <w:t>im</w:t>
      </w:r>
      <w:r w:rsidR="00410B88">
        <w:rPr>
          <w:rFonts w:ascii="Times New Roman" w:hAnsi="Times New Roman" w:cs="Times New Roman"/>
          <w:sz w:val="24"/>
        </w:rPr>
        <w:t>possible in the scheduled timetable</w:t>
      </w:r>
      <w:r w:rsidR="002F5A0F">
        <w:rPr>
          <w:rFonts w:ascii="Times New Roman" w:hAnsi="Times New Roman" w:cs="Times New Roman"/>
          <w:sz w:val="24"/>
        </w:rPr>
        <w:t xml:space="preserve"> and </w:t>
      </w:r>
      <w:r w:rsidR="00625215">
        <w:rPr>
          <w:rFonts w:ascii="Times New Roman" w:hAnsi="Times New Roman" w:cs="Times New Roman"/>
          <w:sz w:val="24"/>
        </w:rPr>
        <w:t xml:space="preserve">very hard </w:t>
      </w:r>
      <w:r w:rsidR="002F5A0F">
        <w:rPr>
          <w:rFonts w:ascii="Times New Roman" w:hAnsi="Times New Roman" w:cs="Times New Roman"/>
          <w:sz w:val="24"/>
        </w:rPr>
        <w:t xml:space="preserve">for </w:t>
      </w:r>
      <w:r w:rsidR="00625215">
        <w:rPr>
          <w:rFonts w:ascii="Times New Roman" w:hAnsi="Times New Roman" w:cs="Times New Roman"/>
          <w:sz w:val="24"/>
        </w:rPr>
        <w:t xml:space="preserve">normal </w:t>
      </w:r>
      <w:r w:rsidR="002F5A0F">
        <w:rPr>
          <w:rFonts w:ascii="Times New Roman" w:hAnsi="Times New Roman" w:cs="Times New Roman"/>
          <w:sz w:val="24"/>
        </w:rPr>
        <w:t>users to anticipate</w:t>
      </w:r>
      <w:r w:rsidR="00410B88">
        <w:rPr>
          <w:rFonts w:ascii="Times New Roman" w:hAnsi="Times New Roman" w:cs="Times New Roman"/>
          <w:sz w:val="24"/>
        </w:rPr>
        <w:t>.</w:t>
      </w:r>
    </w:p>
    <w:p w14:paraId="768A379C" w14:textId="09AE447E" w:rsidR="00EB5827" w:rsidRDefault="006155F9" w:rsidP="00674454">
      <w:pPr>
        <w:spacing w:line="480" w:lineRule="auto"/>
        <w:ind w:firstLine="720"/>
        <w:jc w:val="both"/>
        <w:rPr>
          <w:ins w:id="124" w:author="Miller, Harvey" w:date="2021-10-11T12:52:00Z"/>
          <w:rFonts w:ascii="Times New Roman" w:hAnsi="Times New Roman" w:cs="Times New Roman"/>
          <w:sz w:val="24"/>
        </w:rPr>
      </w:pPr>
      <w:r>
        <w:rPr>
          <w:rFonts w:ascii="Times New Roman" w:hAnsi="Times New Roman" w:cs="Times New Roman"/>
          <w:sz w:val="24"/>
        </w:rPr>
        <w:t xml:space="preserve">We can </w:t>
      </w:r>
      <w:r w:rsidR="00E315F0">
        <w:rPr>
          <w:rFonts w:ascii="Times New Roman" w:hAnsi="Times New Roman" w:cs="Times New Roman"/>
          <w:sz w:val="24"/>
        </w:rPr>
        <w:t xml:space="preserve">moreover </w:t>
      </w:r>
      <w:r>
        <w:rPr>
          <w:rFonts w:ascii="Times New Roman" w:hAnsi="Times New Roman" w:cs="Times New Roman"/>
          <w:sz w:val="24"/>
        </w:rPr>
        <w:t xml:space="preserve">deconstruct scheduled and </w:t>
      </w:r>
      <w:r w:rsidR="00540904">
        <w:rPr>
          <w:rFonts w:ascii="Times New Roman" w:hAnsi="Times New Roman" w:cs="Times New Roman"/>
          <w:sz w:val="24"/>
        </w:rPr>
        <w:t>retrospective</w:t>
      </w:r>
      <w:r>
        <w:rPr>
          <w:rFonts w:ascii="Times New Roman" w:hAnsi="Times New Roman" w:cs="Times New Roman"/>
          <w:sz w:val="24"/>
        </w:rPr>
        <w:t xml:space="preserve"> real-time accessibility from a perspective of </w:t>
      </w:r>
      <w:r w:rsidR="0088385C">
        <w:rPr>
          <w:rFonts w:ascii="Times New Roman" w:hAnsi="Times New Roman" w:cs="Times New Roman"/>
          <w:sz w:val="24"/>
        </w:rPr>
        <w:t xml:space="preserve">a user’s </w:t>
      </w:r>
      <w:r>
        <w:rPr>
          <w:rFonts w:ascii="Times New Roman" w:hAnsi="Times New Roman" w:cs="Times New Roman"/>
          <w:sz w:val="24"/>
        </w:rPr>
        <w:t>decision-makin</w:t>
      </w:r>
      <w:r w:rsidR="00CE4B21">
        <w:rPr>
          <w:rFonts w:ascii="Times New Roman" w:hAnsi="Times New Roman" w:cs="Times New Roman"/>
          <w:sz w:val="24"/>
        </w:rPr>
        <w:t>g</w:t>
      </w:r>
      <w:r>
        <w:rPr>
          <w:rFonts w:ascii="Times New Roman" w:hAnsi="Times New Roman" w:cs="Times New Roman"/>
          <w:sz w:val="24"/>
        </w:rPr>
        <w:t>: the</w:t>
      </w:r>
      <w:r w:rsidR="00E10B9E">
        <w:rPr>
          <w:rFonts w:ascii="Times New Roman" w:hAnsi="Times New Roman" w:cs="Times New Roman"/>
          <w:sz w:val="24"/>
        </w:rPr>
        <w:t xml:space="preserve">se two </w:t>
      </w:r>
      <w:r>
        <w:rPr>
          <w:rFonts w:ascii="Times New Roman" w:hAnsi="Times New Roman" w:cs="Times New Roman"/>
          <w:sz w:val="24"/>
        </w:rPr>
        <w:t xml:space="preserve">accessibility </w:t>
      </w:r>
      <w:r w:rsidR="00C2493C">
        <w:rPr>
          <w:rFonts w:ascii="Times New Roman" w:hAnsi="Times New Roman" w:cs="Times New Roman"/>
          <w:sz w:val="24"/>
        </w:rPr>
        <w:t xml:space="preserve">systems </w:t>
      </w:r>
      <w:r>
        <w:rPr>
          <w:rFonts w:ascii="Times New Roman" w:hAnsi="Times New Roman" w:cs="Times New Roman"/>
          <w:sz w:val="24"/>
        </w:rPr>
        <w:t xml:space="preserve">do not separate the decision-making and </w:t>
      </w:r>
      <w:r w:rsidR="00BF21CA">
        <w:rPr>
          <w:rFonts w:ascii="Times New Roman" w:hAnsi="Times New Roman" w:cs="Times New Roman"/>
          <w:sz w:val="24"/>
        </w:rPr>
        <w:t xml:space="preserve">the decision </w:t>
      </w:r>
      <w:r>
        <w:rPr>
          <w:rFonts w:ascii="Times New Roman" w:hAnsi="Times New Roman" w:cs="Times New Roman"/>
          <w:sz w:val="24"/>
        </w:rPr>
        <w:t>implementation</w:t>
      </w:r>
      <w:r w:rsidR="00247644">
        <w:rPr>
          <w:rFonts w:ascii="Times New Roman" w:hAnsi="Times New Roman" w:cs="Times New Roman"/>
          <w:sz w:val="24"/>
        </w:rPr>
        <w:t xml:space="preserve"> process</w:t>
      </w:r>
      <w:r>
        <w:rPr>
          <w:rFonts w:ascii="Times New Roman" w:hAnsi="Times New Roman" w:cs="Times New Roman"/>
          <w:sz w:val="24"/>
        </w:rPr>
        <w:t xml:space="preserve">. </w:t>
      </w:r>
      <w:r w:rsidR="00130D99">
        <w:rPr>
          <w:rFonts w:ascii="Times New Roman" w:hAnsi="Times New Roman" w:cs="Times New Roman"/>
          <w:sz w:val="24"/>
        </w:rPr>
        <w:t xml:space="preserve">For a user, the decision-making process </w:t>
      </w:r>
      <w:r w:rsidR="00BF21CA">
        <w:rPr>
          <w:rFonts w:ascii="Times New Roman" w:hAnsi="Times New Roman" w:cs="Times New Roman"/>
          <w:sz w:val="24"/>
        </w:rPr>
        <w:t xml:space="preserve">typically </w:t>
      </w:r>
      <w:r w:rsidR="00130D99">
        <w:rPr>
          <w:rFonts w:ascii="Times New Roman" w:hAnsi="Times New Roman" w:cs="Times New Roman"/>
          <w:sz w:val="24"/>
        </w:rPr>
        <w:t xml:space="preserve">happens </w:t>
      </w:r>
      <w:r w:rsidR="00130D99" w:rsidRPr="0095473C">
        <w:rPr>
          <w:rFonts w:ascii="Times New Roman" w:hAnsi="Times New Roman" w:cs="Times New Roman"/>
          <w:i/>
          <w:iCs/>
          <w:sz w:val="24"/>
        </w:rPr>
        <w:t>before</w:t>
      </w:r>
      <w:r w:rsidR="00130D99">
        <w:rPr>
          <w:rFonts w:ascii="Times New Roman" w:hAnsi="Times New Roman" w:cs="Times New Roman"/>
          <w:sz w:val="24"/>
        </w:rPr>
        <w:t xml:space="preserve"> the implementation </w:t>
      </w:r>
      <w:r w:rsidR="005E6E1E">
        <w:rPr>
          <w:rFonts w:ascii="Times New Roman" w:hAnsi="Times New Roman" w:cs="Times New Roman"/>
          <w:sz w:val="24"/>
        </w:rPr>
        <w:t>process since</w:t>
      </w:r>
      <w:r w:rsidR="00130D99">
        <w:rPr>
          <w:rFonts w:ascii="Times New Roman" w:hAnsi="Times New Roman" w:cs="Times New Roman"/>
          <w:sz w:val="24"/>
        </w:rPr>
        <w:t xml:space="preserve"> people plan</w:t>
      </w:r>
      <w:r w:rsidR="00D04BE1">
        <w:rPr>
          <w:rFonts w:ascii="Times New Roman" w:hAnsi="Times New Roman" w:cs="Times New Roman"/>
          <w:sz w:val="24"/>
        </w:rPr>
        <w:t xml:space="preserve"> their trips</w:t>
      </w:r>
      <w:r w:rsidR="00130D99">
        <w:rPr>
          <w:rFonts w:ascii="Times New Roman" w:hAnsi="Times New Roman" w:cs="Times New Roman"/>
          <w:sz w:val="24"/>
        </w:rPr>
        <w:t xml:space="preserve"> befor</w:t>
      </w:r>
      <w:r w:rsidR="00D6378D">
        <w:rPr>
          <w:rFonts w:ascii="Times New Roman" w:hAnsi="Times New Roman" w:cs="Times New Roman"/>
          <w:sz w:val="24"/>
        </w:rPr>
        <w:t xml:space="preserve">e </w:t>
      </w:r>
      <w:r w:rsidR="00130D99">
        <w:rPr>
          <w:rFonts w:ascii="Times New Roman" w:hAnsi="Times New Roman" w:cs="Times New Roman"/>
          <w:sz w:val="24"/>
        </w:rPr>
        <w:t>taking the transit</w:t>
      </w:r>
      <w:r w:rsidR="001840EE">
        <w:rPr>
          <w:rFonts w:ascii="Times New Roman" w:hAnsi="Times New Roman" w:cs="Times New Roman"/>
          <w:sz w:val="24"/>
        </w:rPr>
        <w:t xml:space="preserve">, and the implementation </w:t>
      </w:r>
      <w:r w:rsidR="00CE2C34">
        <w:rPr>
          <w:rFonts w:ascii="Times New Roman" w:hAnsi="Times New Roman" w:cs="Times New Roman"/>
          <w:sz w:val="24"/>
        </w:rPr>
        <w:t xml:space="preserve">result </w:t>
      </w:r>
      <w:r w:rsidR="00E430F8">
        <w:rPr>
          <w:rFonts w:ascii="Times New Roman" w:hAnsi="Times New Roman" w:cs="Times New Roman"/>
          <w:sz w:val="24"/>
        </w:rPr>
        <w:t>can</w:t>
      </w:r>
      <w:r w:rsidR="001840EE">
        <w:rPr>
          <w:rFonts w:ascii="Times New Roman" w:hAnsi="Times New Roman" w:cs="Times New Roman"/>
          <w:sz w:val="24"/>
        </w:rPr>
        <w:t xml:space="preserve"> be different from what they </w:t>
      </w:r>
      <w:r w:rsidR="006901E9">
        <w:rPr>
          <w:rFonts w:ascii="Times New Roman" w:hAnsi="Times New Roman" w:cs="Times New Roman"/>
          <w:sz w:val="24"/>
        </w:rPr>
        <w:t>plan</w:t>
      </w:r>
      <w:r w:rsidR="00130D99">
        <w:rPr>
          <w:rFonts w:ascii="Times New Roman" w:hAnsi="Times New Roman" w:cs="Times New Roman"/>
          <w:sz w:val="24"/>
        </w:rPr>
        <w:t xml:space="preserve">. However, </w:t>
      </w:r>
      <w:r w:rsidR="00DD16BF">
        <w:rPr>
          <w:rFonts w:ascii="Times New Roman" w:hAnsi="Times New Roman" w:cs="Times New Roman"/>
          <w:sz w:val="24"/>
        </w:rPr>
        <w:t xml:space="preserve">both schedule and retrospective real-time </w:t>
      </w:r>
      <w:r w:rsidR="00130D99">
        <w:rPr>
          <w:rFonts w:ascii="Times New Roman" w:hAnsi="Times New Roman" w:cs="Times New Roman"/>
          <w:sz w:val="24"/>
        </w:rPr>
        <w:t xml:space="preserve">accessibility </w:t>
      </w:r>
      <w:r w:rsidR="00DD16BF">
        <w:rPr>
          <w:rFonts w:ascii="Times New Roman" w:hAnsi="Times New Roman" w:cs="Times New Roman"/>
          <w:sz w:val="24"/>
        </w:rPr>
        <w:t xml:space="preserve">models </w:t>
      </w:r>
      <w:r w:rsidR="00130D99">
        <w:rPr>
          <w:rFonts w:ascii="Times New Roman" w:hAnsi="Times New Roman" w:cs="Times New Roman"/>
          <w:sz w:val="24"/>
        </w:rPr>
        <w:t xml:space="preserve">assume the two processes are </w:t>
      </w:r>
      <w:r w:rsidR="007D7165">
        <w:rPr>
          <w:rFonts w:ascii="Times New Roman" w:hAnsi="Times New Roman" w:cs="Times New Roman"/>
          <w:sz w:val="24"/>
        </w:rPr>
        <w:t xml:space="preserve">happening </w:t>
      </w:r>
      <w:r w:rsidR="007D7165" w:rsidRPr="000E7F6F">
        <w:rPr>
          <w:rFonts w:ascii="Times New Roman" w:hAnsi="Times New Roman" w:cs="Times New Roman"/>
          <w:sz w:val="24"/>
        </w:rPr>
        <w:lastRenderedPageBreak/>
        <w:t>simultaneously</w:t>
      </w:r>
      <w:r w:rsidR="00130D99">
        <w:rPr>
          <w:rFonts w:ascii="Times New Roman" w:hAnsi="Times New Roman" w:cs="Times New Roman"/>
          <w:sz w:val="24"/>
        </w:rPr>
        <w:t>:</w:t>
      </w:r>
      <w:r w:rsidR="000E7F6F">
        <w:rPr>
          <w:rFonts w:ascii="Times New Roman" w:hAnsi="Times New Roman" w:cs="Times New Roman"/>
          <w:sz w:val="24"/>
        </w:rPr>
        <w:t xml:space="preserve"> </w:t>
      </w:r>
      <w:r w:rsidR="00DF6654">
        <w:rPr>
          <w:rFonts w:ascii="Times New Roman" w:hAnsi="Times New Roman" w:cs="Times New Roman"/>
          <w:sz w:val="24"/>
        </w:rPr>
        <w:t xml:space="preserve">the users are assumed to make no plan in advance and be able to always </w:t>
      </w:r>
      <w:r w:rsidR="000E7F6F">
        <w:rPr>
          <w:rFonts w:ascii="Times New Roman" w:hAnsi="Times New Roman" w:cs="Times New Roman"/>
          <w:sz w:val="24"/>
        </w:rPr>
        <w:t xml:space="preserve">achieve the </w:t>
      </w:r>
      <w:r w:rsidR="005004F7">
        <w:rPr>
          <w:rFonts w:ascii="Times New Roman" w:hAnsi="Times New Roman" w:cs="Times New Roman"/>
          <w:sz w:val="24"/>
        </w:rPr>
        <w:t xml:space="preserve">expected </w:t>
      </w:r>
      <w:r w:rsidR="000E7F6F">
        <w:rPr>
          <w:rFonts w:ascii="Times New Roman" w:hAnsi="Times New Roman" w:cs="Times New Roman"/>
          <w:sz w:val="24"/>
        </w:rPr>
        <w:t>performance</w:t>
      </w:r>
      <w:commentRangeStart w:id="125"/>
      <w:commentRangeStart w:id="126"/>
      <w:r w:rsidR="00130D99">
        <w:rPr>
          <w:rFonts w:ascii="Times New Roman" w:hAnsi="Times New Roman" w:cs="Times New Roman"/>
          <w:sz w:val="24"/>
        </w:rPr>
        <w:t xml:space="preserve">. </w:t>
      </w:r>
      <w:r w:rsidR="00B95398">
        <w:rPr>
          <w:rFonts w:ascii="Times New Roman" w:hAnsi="Times New Roman" w:cs="Times New Roman"/>
          <w:sz w:val="24"/>
        </w:rPr>
        <w:t xml:space="preserve">Such </w:t>
      </w:r>
      <w:r w:rsidR="005B2D5A">
        <w:rPr>
          <w:rFonts w:ascii="Times New Roman" w:hAnsi="Times New Roman" w:cs="Times New Roman"/>
          <w:sz w:val="24"/>
        </w:rPr>
        <w:t xml:space="preserve">an </w:t>
      </w:r>
      <w:r w:rsidR="00B95398">
        <w:rPr>
          <w:rFonts w:ascii="Times New Roman" w:hAnsi="Times New Roman" w:cs="Times New Roman"/>
          <w:sz w:val="24"/>
        </w:rPr>
        <w:t xml:space="preserve">assumption </w:t>
      </w:r>
      <w:r w:rsidR="001E2E38">
        <w:rPr>
          <w:rFonts w:ascii="Times New Roman" w:hAnsi="Times New Roman" w:cs="Times New Roman"/>
          <w:sz w:val="24"/>
        </w:rPr>
        <w:t>is very unrealistic</w:t>
      </w:r>
      <w:r w:rsidR="00C6239D">
        <w:rPr>
          <w:rFonts w:ascii="Times New Roman" w:hAnsi="Times New Roman" w:cs="Times New Roman"/>
          <w:sz w:val="24"/>
        </w:rPr>
        <w:t xml:space="preserve"> </w:t>
      </w:r>
      <w:commentRangeEnd w:id="125"/>
      <w:r w:rsidR="00D92DB6">
        <w:rPr>
          <w:rStyle w:val="CommentReference"/>
        </w:rPr>
        <w:commentReference w:id="125"/>
      </w:r>
      <w:commentRangeEnd w:id="126"/>
      <w:r w:rsidR="0091395C">
        <w:rPr>
          <w:rStyle w:val="CommentReference"/>
        </w:rPr>
        <w:commentReference w:id="126"/>
      </w:r>
      <w:r w:rsidR="005004F7">
        <w:rPr>
          <w:rFonts w:ascii="Times New Roman" w:hAnsi="Times New Roman" w:cs="Times New Roman"/>
          <w:sz w:val="24"/>
        </w:rPr>
        <w:t>because users are very likely to miss a bus</w:t>
      </w:r>
      <w:r w:rsidR="00415FC5">
        <w:rPr>
          <w:rFonts w:ascii="Times New Roman" w:hAnsi="Times New Roman" w:cs="Times New Roman"/>
          <w:sz w:val="24"/>
        </w:rPr>
        <w:t xml:space="preserve"> in reality, especially during transfers</w:t>
      </w:r>
      <w:r w:rsidR="008D067B">
        <w:rPr>
          <w:rFonts w:ascii="Times New Roman" w:hAnsi="Times New Roman" w:cs="Times New Roman"/>
          <w:sz w:val="24"/>
        </w:rPr>
        <w:t xml:space="preserve"> when users have no control over the buses</w:t>
      </w:r>
      <w:r w:rsidR="005004F7">
        <w:rPr>
          <w:rFonts w:ascii="Times New Roman" w:hAnsi="Times New Roman" w:cs="Times New Roman"/>
          <w:sz w:val="24"/>
        </w:rPr>
        <w:t xml:space="preserve"> </w:t>
      </w:r>
      <w:r w:rsidR="00C6239D">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USA","type":"article-journal","volume":"34"},"uris":["http://www.mendeley.com/documents/?uuid=5149072e-19c6-43d2-81f7-9f9fb874ff77"]},{"id":"ITEM-2","itemData":{"DOI":"10.1177/0042098020919323","ISSN":"0042-0980","abstract":"The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 Park et al., 2020)","plainTextFormattedCitation":"(Liu &amp; Miller, 2020b; Park et al., 2020)","previouslyFormattedCitation":"(Liu &amp; Miller, 2020b; Park et al., 2020)"},"properties":{"noteIndex":0},"schema":"https://github.com/citation-style-language/schema/raw/master/csl-citation.json"}</w:instrText>
      </w:r>
      <w:r w:rsidR="00C6239D">
        <w:rPr>
          <w:rFonts w:ascii="Times New Roman" w:hAnsi="Times New Roman" w:cs="Times New Roman"/>
          <w:sz w:val="24"/>
        </w:rPr>
        <w:fldChar w:fldCharType="separate"/>
      </w:r>
      <w:r w:rsidR="006D71ED" w:rsidRPr="006D71ED">
        <w:rPr>
          <w:rFonts w:ascii="Times New Roman" w:hAnsi="Times New Roman" w:cs="Times New Roman"/>
          <w:noProof/>
          <w:sz w:val="24"/>
        </w:rPr>
        <w:t>(Liu &amp; Miller, 2020b; Park et al., 2020)</w:t>
      </w:r>
      <w:r w:rsidR="00C6239D">
        <w:rPr>
          <w:rFonts w:ascii="Times New Roman" w:hAnsi="Times New Roman" w:cs="Times New Roman"/>
          <w:sz w:val="24"/>
        </w:rPr>
        <w:fldChar w:fldCharType="end"/>
      </w:r>
      <w:r w:rsidR="001E2E38">
        <w:rPr>
          <w:rFonts w:ascii="Times New Roman" w:hAnsi="Times New Roman" w:cs="Times New Roman"/>
          <w:sz w:val="24"/>
        </w:rPr>
        <w:t>.</w:t>
      </w:r>
    </w:p>
    <w:p w14:paraId="7D863DC8" w14:textId="77777777" w:rsidR="00BA3C3C" w:rsidRDefault="00BA3C3C" w:rsidP="00674454">
      <w:pPr>
        <w:spacing w:line="480" w:lineRule="auto"/>
        <w:ind w:firstLine="720"/>
        <w:jc w:val="both"/>
        <w:rPr>
          <w:rFonts w:ascii="Times New Roman" w:hAnsi="Times New Roman" w:cs="Times New Roman"/>
          <w:sz w:val="24"/>
        </w:rPr>
      </w:pPr>
    </w:p>
    <w:p w14:paraId="25C4A11B" w14:textId="3B710D80" w:rsidR="00050B43" w:rsidRDefault="00832F68" w:rsidP="00674454">
      <w:pPr>
        <w:spacing w:line="480" w:lineRule="auto"/>
        <w:jc w:val="both"/>
        <w:rPr>
          <w:rFonts w:ascii="Times New Roman" w:hAnsi="Times New Roman" w:cs="Times New Roman"/>
          <w:sz w:val="24"/>
        </w:rPr>
      </w:pPr>
      <w:r>
        <w:rPr>
          <w:rFonts w:ascii="Times New Roman" w:hAnsi="Times New Roman" w:cs="Times New Roman"/>
          <w:b/>
          <w:bCs/>
          <w:sz w:val="24"/>
        </w:rPr>
        <w:t>Realistic</w:t>
      </w:r>
      <w:r w:rsidR="00A31DAF" w:rsidRPr="00D16DFC">
        <w:rPr>
          <w:rFonts w:ascii="Times New Roman" w:hAnsi="Times New Roman" w:cs="Times New Roman"/>
          <w:b/>
          <w:bCs/>
          <w:sz w:val="24"/>
        </w:rPr>
        <w:t xml:space="preserve"> real-time STP</w:t>
      </w:r>
      <w:r w:rsidR="00A5711E" w:rsidRPr="00D16DFC">
        <w:rPr>
          <w:rFonts w:ascii="Times New Roman" w:hAnsi="Times New Roman" w:cs="Times New Roman"/>
          <w:b/>
          <w:bCs/>
          <w:sz w:val="24"/>
        </w:rPr>
        <w:t>.</w:t>
      </w:r>
      <w:r w:rsidR="00E74CE5">
        <w:rPr>
          <w:rFonts w:ascii="Times New Roman" w:hAnsi="Times New Roman" w:cs="Times New Roman"/>
          <w:sz w:val="24"/>
        </w:rPr>
        <w:t xml:space="preserve"> </w:t>
      </w:r>
      <w:r w:rsidR="00D92DB6">
        <w:rPr>
          <w:rFonts w:ascii="Times New Roman" w:hAnsi="Times New Roman" w:cs="Times New Roman"/>
          <w:sz w:val="24"/>
        </w:rPr>
        <w:t>Be</w:t>
      </w:r>
      <w:r w:rsidR="00A22E33">
        <w:rPr>
          <w:rFonts w:ascii="Times New Roman" w:hAnsi="Times New Roman" w:cs="Times New Roman"/>
          <w:sz w:val="24"/>
        </w:rPr>
        <w:t xml:space="preserve">cause of the unrealistic nature of both schedule and retrospective real-time accessibility </w:t>
      </w:r>
      <w:r w:rsidR="000229A4">
        <w:rPr>
          <w:rFonts w:ascii="Times New Roman" w:hAnsi="Times New Roman" w:cs="Times New Roman"/>
          <w:sz w:val="24"/>
        </w:rPr>
        <w:t>models, we</w:t>
      </w:r>
      <w:r w:rsidR="00D16DFC">
        <w:rPr>
          <w:rFonts w:ascii="Times New Roman" w:hAnsi="Times New Roman" w:cs="Times New Roman"/>
          <w:sz w:val="24"/>
        </w:rPr>
        <w:t xml:space="preserve"> therefore define </w:t>
      </w:r>
      <w:r>
        <w:rPr>
          <w:rFonts w:ascii="Times New Roman" w:hAnsi="Times New Roman" w:cs="Times New Roman"/>
          <w:i/>
          <w:iCs/>
          <w:sz w:val="24"/>
        </w:rPr>
        <w:t xml:space="preserve">realistic real-time </w:t>
      </w:r>
      <w:r w:rsidR="00D16DFC" w:rsidRPr="00D16DFC">
        <w:rPr>
          <w:rFonts w:ascii="Times New Roman" w:hAnsi="Times New Roman" w:cs="Times New Roman"/>
          <w:i/>
          <w:iCs/>
          <w:sz w:val="24"/>
        </w:rPr>
        <w:t>STP</w:t>
      </w:r>
      <w:r w:rsidR="00D16DFC">
        <w:rPr>
          <w:rFonts w:ascii="Times New Roman" w:hAnsi="Times New Roman" w:cs="Times New Roman"/>
          <w:sz w:val="24"/>
        </w:rPr>
        <w:t xml:space="preserve"> </w:t>
      </w:r>
      <w:r>
        <w:rPr>
          <w:rFonts w:ascii="Times New Roman" w:hAnsi="Times New Roman" w:cs="Times New Roman"/>
          <w:sz w:val="24"/>
        </w:rPr>
        <w:t xml:space="preserve">or </w:t>
      </w:r>
      <w:ins w:id="127" w:author="Miller, Harvey" w:date="2021-10-11T12:53:00Z">
        <w:r w:rsidR="00BA3C3C">
          <w:rPr>
            <w:rFonts w:ascii="Times New Roman" w:hAnsi="Times New Roman" w:cs="Times New Roman"/>
            <w:sz w:val="24"/>
          </w:rPr>
          <w:t xml:space="preserve">more generally </w:t>
        </w:r>
      </w:ins>
      <w:r w:rsidRPr="00F04A00">
        <w:rPr>
          <w:rFonts w:ascii="Times New Roman" w:hAnsi="Times New Roman" w:cs="Times New Roman"/>
          <w:i/>
          <w:iCs/>
          <w:sz w:val="24"/>
        </w:rPr>
        <w:t>realistic real-time accessibility</w:t>
      </w:r>
      <w:ins w:id="128" w:author="Miller, Harvey" w:date="2021-10-11T13:03:00Z">
        <w:r w:rsidR="0010621D">
          <w:rPr>
            <w:rFonts w:ascii="Times New Roman" w:hAnsi="Times New Roman" w:cs="Times New Roman"/>
            <w:i/>
            <w:iCs/>
            <w:sz w:val="24"/>
          </w:rPr>
          <w:t xml:space="preserve">, </w:t>
        </w:r>
      </w:ins>
      <w:del w:id="129" w:author="Miller, Harvey" w:date="2021-10-11T13:03:00Z">
        <w:r w:rsidR="00E53EA1" w:rsidDel="0010621D">
          <w:rPr>
            <w:rFonts w:ascii="Times New Roman" w:hAnsi="Times New Roman" w:cs="Times New Roman"/>
            <w:sz w:val="24"/>
          </w:rPr>
          <w:delText xml:space="preserve">. </w:delText>
        </w:r>
        <w:r w:rsidR="00FB7128" w:rsidDel="0010621D">
          <w:rPr>
            <w:rFonts w:ascii="Times New Roman" w:hAnsi="Times New Roman" w:cs="Times New Roman"/>
            <w:sz w:val="24"/>
          </w:rPr>
          <w:delText>Like traditional STP</w:delText>
        </w:r>
        <w:r w:rsidR="00435EC6" w:rsidDel="0010621D">
          <w:rPr>
            <w:rFonts w:ascii="Times New Roman" w:hAnsi="Times New Roman" w:cs="Times New Roman"/>
            <w:sz w:val="24"/>
          </w:rPr>
          <w:delText>s</w:delText>
        </w:r>
        <w:r w:rsidR="00FB7128" w:rsidDel="0010621D">
          <w:rPr>
            <w:rFonts w:ascii="Times New Roman" w:hAnsi="Times New Roman" w:cs="Times New Roman"/>
            <w:sz w:val="24"/>
          </w:rPr>
          <w:delText xml:space="preserve">, </w:delText>
        </w:r>
        <w:r w:rsidR="00E53EA1" w:rsidDel="00EB52FE">
          <w:rPr>
            <w:rFonts w:ascii="Times New Roman" w:hAnsi="Times New Roman" w:cs="Times New Roman"/>
            <w:sz w:val="24"/>
          </w:rPr>
          <w:delText xml:space="preserve">realistic real-time STP </w:delText>
        </w:r>
        <w:r w:rsidR="00E53EA1" w:rsidDel="0010621D">
          <w:rPr>
            <w:rFonts w:ascii="Times New Roman" w:hAnsi="Times New Roman" w:cs="Times New Roman"/>
            <w:sz w:val="24"/>
          </w:rPr>
          <w:delText xml:space="preserve">is </w:delText>
        </w:r>
      </w:del>
      <w:r w:rsidR="00E53EA1">
        <w:rPr>
          <w:rFonts w:ascii="Times New Roman" w:hAnsi="Times New Roman" w:cs="Times New Roman"/>
          <w:sz w:val="24"/>
        </w:rPr>
        <w:t xml:space="preserve">based on realistic real-time shortest travel time between any stops. </w:t>
      </w:r>
      <w:r w:rsidR="001C5F23">
        <w:rPr>
          <w:rFonts w:ascii="Times New Roman" w:hAnsi="Times New Roman" w:cs="Times New Roman"/>
          <w:sz w:val="24"/>
        </w:rPr>
        <w:t>We calculate realistic real</w:t>
      </w:r>
      <w:r w:rsidR="00E53EA1">
        <w:rPr>
          <w:rFonts w:ascii="Times New Roman" w:hAnsi="Times New Roman" w:cs="Times New Roman"/>
          <w:sz w:val="24"/>
        </w:rPr>
        <w:t>-time shortest travel time</w:t>
      </w:r>
      <w:r w:rsidR="001C5F23">
        <w:rPr>
          <w:rFonts w:ascii="Times New Roman" w:hAnsi="Times New Roman" w:cs="Times New Roman"/>
          <w:sz w:val="24"/>
        </w:rPr>
        <w:t xml:space="preserve"> in two steps </w:t>
      </w:r>
      <w:r w:rsidR="00E53EA1">
        <w:rPr>
          <w:rFonts w:ascii="Times New Roman" w:hAnsi="Times New Roman" w:cs="Times New Roman"/>
          <w:sz w:val="24"/>
        </w:rPr>
        <w:t>to better represent transit users’ actual decision-making process</w:t>
      </w:r>
      <w:r w:rsidR="001C5F23">
        <w:rPr>
          <w:rFonts w:ascii="Times New Roman" w:hAnsi="Times New Roman" w:cs="Times New Roman"/>
          <w:sz w:val="24"/>
        </w:rPr>
        <w:t xml:space="preserve">: </w:t>
      </w:r>
      <w:r w:rsidR="00050B43" w:rsidRPr="00050B43">
        <w:rPr>
          <w:rFonts w:ascii="Times New Roman" w:hAnsi="Times New Roman" w:cs="Times New Roman"/>
          <w:i/>
          <w:iCs/>
          <w:sz w:val="24"/>
        </w:rPr>
        <w:t>planning</w:t>
      </w:r>
      <w:r w:rsidR="00050B43">
        <w:rPr>
          <w:rFonts w:ascii="Times New Roman" w:hAnsi="Times New Roman" w:cs="Times New Roman"/>
          <w:sz w:val="24"/>
        </w:rPr>
        <w:t xml:space="preserve"> and </w:t>
      </w:r>
      <w:r w:rsidR="00050B43" w:rsidRPr="00050B43">
        <w:rPr>
          <w:rFonts w:ascii="Times New Roman" w:hAnsi="Times New Roman" w:cs="Times New Roman"/>
          <w:i/>
          <w:iCs/>
          <w:sz w:val="24"/>
        </w:rPr>
        <w:t>implementation</w:t>
      </w:r>
      <w:r w:rsidR="00050B43">
        <w:rPr>
          <w:rFonts w:ascii="Times New Roman" w:hAnsi="Times New Roman" w:cs="Times New Roman"/>
          <w:sz w:val="24"/>
        </w:rPr>
        <w:t>.</w:t>
      </w:r>
    </w:p>
    <w:p w14:paraId="76ABC7C7" w14:textId="5298D1F3" w:rsidR="00050B43" w:rsidRDefault="00271140" w:rsidP="00674454">
      <w:pPr>
        <w:spacing w:line="480" w:lineRule="auto"/>
        <w:ind w:firstLine="720"/>
        <w:jc w:val="both"/>
        <w:rPr>
          <w:rFonts w:ascii="Times New Roman" w:hAnsi="Times New Roman" w:cs="Times New Roman"/>
          <w:sz w:val="24"/>
        </w:rPr>
      </w:pPr>
      <w:r>
        <w:rPr>
          <w:rFonts w:ascii="Times New Roman" w:hAnsi="Times New Roman" w:cs="Times New Roman"/>
          <w:sz w:val="24"/>
        </w:rPr>
        <w:t>The f</w:t>
      </w:r>
      <w:r w:rsidR="001C5F23">
        <w:rPr>
          <w:rFonts w:ascii="Times New Roman" w:hAnsi="Times New Roman" w:cs="Times New Roman"/>
          <w:sz w:val="24"/>
        </w:rPr>
        <w:t>irst</w:t>
      </w:r>
      <w:r w:rsidR="00E53EA1">
        <w:rPr>
          <w:rFonts w:ascii="Times New Roman" w:hAnsi="Times New Roman" w:cs="Times New Roman"/>
          <w:sz w:val="24"/>
        </w:rPr>
        <w:t xml:space="preserve"> step is </w:t>
      </w:r>
      <w:r w:rsidR="00E53EA1" w:rsidRPr="00E53EA1">
        <w:rPr>
          <w:rFonts w:ascii="Times New Roman" w:hAnsi="Times New Roman" w:cs="Times New Roman"/>
          <w:i/>
          <w:iCs/>
          <w:sz w:val="24"/>
        </w:rPr>
        <w:t>planning</w:t>
      </w:r>
      <w:r w:rsidR="00FB7128">
        <w:rPr>
          <w:rFonts w:ascii="Times New Roman" w:hAnsi="Times New Roman" w:cs="Times New Roman"/>
          <w:sz w:val="24"/>
        </w:rPr>
        <w:t>. W</w:t>
      </w:r>
      <w:r w:rsidR="001C5F23">
        <w:rPr>
          <w:rFonts w:ascii="Times New Roman" w:hAnsi="Times New Roman" w:cs="Times New Roman"/>
          <w:sz w:val="24"/>
        </w:rPr>
        <w:t xml:space="preserve">e calculate </w:t>
      </w:r>
      <w:r w:rsidR="00280F76">
        <w:rPr>
          <w:rFonts w:ascii="Times New Roman" w:hAnsi="Times New Roman" w:cs="Times New Roman"/>
          <w:sz w:val="24"/>
        </w:rPr>
        <w:t>users’</w:t>
      </w:r>
      <w:r w:rsidR="00216FFC">
        <w:rPr>
          <w:rFonts w:ascii="Times New Roman" w:hAnsi="Times New Roman" w:cs="Times New Roman"/>
          <w:sz w:val="24"/>
        </w:rPr>
        <w:t xml:space="preserve"> trip plan from the scheduled timetable</w:t>
      </w:r>
      <w:r w:rsidR="00280F76">
        <w:rPr>
          <w:rFonts w:ascii="Times New Roman" w:hAnsi="Times New Roman" w:cs="Times New Roman"/>
          <w:sz w:val="24"/>
        </w:rPr>
        <w:t xml:space="preserve">, including </w:t>
      </w:r>
      <w:r w:rsidR="001C5F23">
        <w:rPr>
          <w:rFonts w:ascii="Times New Roman" w:hAnsi="Times New Roman" w:cs="Times New Roman"/>
          <w:sz w:val="24"/>
        </w:rPr>
        <w:t xml:space="preserve">all the shortest travel time </w:t>
      </w:r>
      <w:r w:rsidR="00E53EA1">
        <w:rPr>
          <w:rFonts w:ascii="Times New Roman" w:hAnsi="Times New Roman" w:cs="Times New Roman"/>
          <w:sz w:val="24"/>
        </w:rPr>
        <w:t xml:space="preserve">and </w:t>
      </w:r>
      <w:r w:rsidR="00CE400B">
        <w:rPr>
          <w:rFonts w:ascii="Times New Roman" w:hAnsi="Times New Roman" w:cs="Times New Roman"/>
          <w:sz w:val="24"/>
        </w:rPr>
        <w:t xml:space="preserve">the </w:t>
      </w:r>
      <w:r w:rsidR="00E53EA1">
        <w:rPr>
          <w:rFonts w:ascii="Times New Roman" w:hAnsi="Times New Roman" w:cs="Times New Roman"/>
          <w:sz w:val="24"/>
        </w:rPr>
        <w:t xml:space="preserve">corresponding route </w:t>
      </w:r>
      <w:r w:rsidR="00A738DC">
        <w:rPr>
          <w:rFonts w:ascii="Times New Roman" w:hAnsi="Times New Roman" w:cs="Times New Roman"/>
          <w:sz w:val="24"/>
        </w:rPr>
        <w:t>choice</w:t>
      </w:r>
      <w:r w:rsidR="002648C9">
        <w:rPr>
          <w:rFonts w:ascii="Times New Roman" w:hAnsi="Times New Roman" w:cs="Times New Roman"/>
          <w:sz w:val="24"/>
        </w:rPr>
        <w:t xml:space="preserve"> </w:t>
      </w:r>
      <w:ins w:id="130" w:author="Miller, Harvey" w:date="2021-10-11T13:04:00Z">
        <w:r w:rsidR="003A7856">
          <w:rPr>
            <w:rFonts w:ascii="Times New Roman" w:hAnsi="Times New Roman" w:cs="Times New Roman"/>
            <w:sz w:val="24"/>
          </w:rPr>
          <w:t xml:space="preserve">assuming </w:t>
        </w:r>
      </w:ins>
      <w:del w:id="131" w:author="Miller, Harvey" w:date="2021-10-11T13:04:00Z">
        <w:r w:rsidR="002648C9" w:rsidDel="003A7856">
          <w:rPr>
            <w:rFonts w:ascii="Times New Roman" w:hAnsi="Times New Roman" w:cs="Times New Roman"/>
            <w:sz w:val="24"/>
          </w:rPr>
          <w:delText xml:space="preserve">supposing all the </w:delText>
        </w:r>
      </w:del>
      <w:r w:rsidR="002648C9">
        <w:rPr>
          <w:rFonts w:ascii="Times New Roman" w:hAnsi="Times New Roman" w:cs="Times New Roman"/>
          <w:sz w:val="24"/>
        </w:rPr>
        <w:t>buses follow the schedule</w:t>
      </w:r>
      <w:r w:rsidR="00E53EA1">
        <w:rPr>
          <w:rFonts w:ascii="Times New Roman" w:hAnsi="Times New Roman" w:cs="Times New Roman"/>
          <w:sz w:val="24"/>
        </w:rPr>
        <w:t xml:space="preserve">. </w:t>
      </w:r>
      <w:commentRangeStart w:id="132"/>
      <w:commentRangeStart w:id="133"/>
      <w:r w:rsidR="00D168E4">
        <w:rPr>
          <w:rFonts w:ascii="Times New Roman" w:hAnsi="Times New Roman" w:cs="Times New Roman"/>
          <w:sz w:val="24"/>
        </w:rPr>
        <w:t xml:space="preserve">We </w:t>
      </w:r>
      <w:ins w:id="134" w:author="Miller, Harvey" w:date="2021-10-11T13:04:00Z">
        <w:r w:rsidR="003A7856">
          <w:rPr>
            <w:rFonts w:ascii="Times New Roman" w:hAnsi="Times New Roman" w:cs="Times New Roman"/>
            <w:sz w:val="24"/>
          </w:rPr>
          <w:t>assum</w:t>
        </w:r>
      </w:ins>
      <w:ins w:id="135" w:author="Miller, Harvey" w:date="2021-10-11T13:05:00Z">
        <w:r w:rsidR="003A7856">
          <w:rPr>
            <w:rFonts w:ascii="Times New Roman" w:hAnsi="Times New Roman" w:cs="Times New Roman"/>
            <w:sz w:val="24"/>
          </w:rPr>
          <w:t xml:space="preserve">e that users </w:t>
        </w:r>
      </w:ins>
      <w:r w:rsidR="00D168E4">
        <w:rPr>
          <w:rFonts w:ascii="Times New Roman" w:hAnsi="Times New Roman" w:cs="Times New Roman"/>
          <w:sz w:val="24"/>
        </w:rPr>
        <w:t xml:space="preserve">do not </w:t>
      </w:r>
      <w:r w:rsidR="00833E29">
        <w:rPr>
          <w:rFonts w:ascii="Times New Roman" w:hAnsi="Times New Roman" w:cs="Times New Roman"/>
          <w:sz w:val="24"/>
        </w:rPr>
        <w:t>use</w:t>
      </w:r>
      <w:r w:rsidR="00D168E4">
        <w:rPr>
          <w:rFonts w:ascii="Times New Roman" w:hAnsi="Times New Roman" w:cs="Times New Roman"/>
          <w:sz w:val="24"/>
        </w:rPr>
        <w:t xml:space="preserve"> real-time information</w:t>
      </w:r>
      <w:r w:rsidR="006519FD">
        <w:rPr>
          <w:rFonts w:ascii="Times New Roman" w:hAnsi="Times New Roman" w:cs="Times New Roman"/>
          <w:sz w:val="24"/>
        </w:rPr>
        <w:t xml:space="preserve"> (RTI)</w:t>
      </w:r>
      <w:r w:rsidR="00D168E4">
        <w:rPr>
          <w:rFonts w:ascii="Times New Roman" w:hAnsi="Times New Roman" w:cs="Times New Roman"/>
          <w:sz w:val="24"/>
        </w:rPr>
        <w:t xml:space="preserve"> </w:t>
      </w:r>
      <w:del w:id="136" w:author="Miller, Harvey" w:date="2021-10-11T13:05:00Z">
        <w:r w:rsidR="00D168E4" w:rsidDel="00FC107E">
          <w:rPr>
            <w:rFonts w:ascii="Times New Roman" w:hAnsi="Times New Roman" w:cs="Times New Roman"/>
            <w:sz w:val="24"/>
          </w:rPr>
          <w:delText xml:space="preserve">as the data source </w:delText>
        </w:r>
      </w:del>
      <w:r w:rsidR="00D168E4">
        <w:rPr>
          <w:rFonts w:ascii="Times New Roman" w:hAnsi="Times New Roman" w:cs="Times New Roman"/>
          <w:sz w:val="24"/>
        </w:rPr>
        <w:t xml:space="preserve">because </w:t>
      </w:r>
      <w:r w:rsidR="008B7043">
        <w:rPr>
          <w:rFonts w:ascii="Times New Roman" w:hAnsi="Times New Roman" w:cs="Times New Roman"/>
          <w:sz w:val="24"/>
        </w:rPr>
        <w:t>it</w:t>
      </w:r>
      <w:r w:rsidR="009B6C7B">
        <w:rPr>
          <w:rFonts w:ascii="Times New Roman" w:hAnsi="Times New Roman" w:cs="Times New Roman"/>
          <w:sz w:val="24"/>
        </w:rPr>
        <w:t xml:space="preserve"> can reduce travel time</w:t>
      </w:r>
      <w:r w:rsidR="008E46F6">
        <w:rPr>
          <w:rFonts w:ascii="Times New Roman" w:hAnsi="Times New Roman" w:cs="Times New Roman"/>
          <w:sz w:val="24"/>
        </w:rPr>
        <w:t xml:space="preserve"> </w:t>
      </w:r>
      <w:r w:rsidR="002F1564">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{"citationItems":[{"id":"ITEM-1","itemData":{"DOI":"10.3141/2417-13","ISBN":"9780309295277","ISSN":"03611981","abstract":"Real-time information (RTI) is becoming increasingly available to transit travelers. This paper discusses the effects of RTI access available before the start of a journey in relation to line loads as well as passenger benefits. That RTI access can affect the choice of departure time and stop as well as the route choice is considered. Two types of travelers with access to RTI are distinguished: travelers who want to arrive at their destinations as soon as possible and passengers who prefer to stay slightly longer at their current locations if doing so can reduce their travel time. For illustration, a network with Irregular service arrivals is used and the optimal strategy approach of Spiess and Florian is used as a benchmark for passengers without RTI access. As expected, results showed that travelers without RTI access travel longer but also that particular combinations of traveler strategy and RTI provision lead to counterintuitive effects. Results: further illustrated that the two RTI access strategies that travelers use can lead to significant differences in loads. Implications Tor demand management are discussed.","author":[{"dropping-particle":"","family":"Fonzone","given":"Achille","non-dropping-particle":"","parse-names":false,"suffix":""},{"dropping-particle":"","family":"Schmöcker","given":"Jan Dirk","non-dropping-particle":"","parse-names":false,"suffix":""}],"container-title":"Transportation Research Record","id":"ITEM-1","issue":"1","issued":{"date-parts":[["2014"]]},"page":"121-129","publisher":"SAGE Publications Sage CA: Los Angeles, CA","title":"Effects of transit real-time information usage strategies","type":"article-journal","volume":"2417"},"uris":["http://www.mendeley.com/documents/?uuid=2a83715a-a44e-4a7a-a66c-37729a9a881c"]},{"id":"ITEM-2","itemData":{"DOI":"10.1109/ITSC.2015.464","ISBN":"9781467365956","abstract":"© 2015 IEEE.With the generalization of real-time traveler information, the behavior of modern trans port networks becomes harder to analyze and to predict. It is now critical to develop simulation tools for mobility policies makers, taking into account this new information environment. Information is now individualized, and the interaction of a population of individually guided travelers have to be taken into account in the simulations. Multiagent simulation is proving to be a powerful model for analyzing transport activities. Indeed, autonomous agents provide an appropriate basis for modeling heterogeneous systems and environment-based systems. In this paper, we present a multiagent simulation model to measure the impact of information provision on the quality of passengers travels. This impact is measured by simulating different scenarios in function of the percentage of connected travelers, represented as agents. These simulated scenarios are analyzed following their impact on the average travel times of the travelers. Results show that the number of connected travelers has a positive impact on overall travel times up until a certain threshold before becoming negative.","author":[{"dropping-particle":"","family":"Zargayouna","given":"Mahdi","non-dropping-particle":"","parse-names":false,"suffix":""},{"dropping-particle":"","family":"Othman","given":"Amine","non-dropping-particle":"","parse-names":false,"suffix":""},{"dropping-particle":"","family":"Scemama","given":"Gerard","non-dropping-particle":"","parse-names":false,"suffix":""},{"dropping-particle":"","family":"Zeddini","given":"Besma","non-dropping-particle":"","parse-names":false,"suffix":""}],"container-title":"IEEE Conference on Intelligent Transportation Systems, Proceedings, ITSC","id":"ITEM-2","issued":{"date-parts":[["2015"]]},"page":"2889-2894","publisher":"IEEE","title":"Impact of Travelers Information Level on Disturbed Transit Networks: A Multiagent Simulation","type":"paper-conference","volume":"2015-Octob"},"uris":["http://www.mendeley.com/documents/?uuid=bbe13d71-b502-461e-963f-9e354fbde132"]}],"mendeley":{"formattedCitation":"(Fonzone &amp; Schmöcker, 2014; Zargayouna, Othman, Scemama, &amp; Zeddini, 2015)","plainTextFormattedCitation":"(Fonzone &amp; Schmöcker, 2014; Zargayouna, Othman, Scemama, &amp; Zeddini, 2015)","previouslyFormattedCitation":"(Fonzone &amp; Schmöcker, 2014; Zargayouna, Othman, Scemama, &amp; Zeddini, 2015)"},"properties":{"noteIndex":0},"schema":"https://github.com/citation-style-language/schema/raw/master/csl-citation.json"}</w:instrText>
      </w:r>
      <w:r w:rsidR="002F1564">
        <w:rPr>
          <w:rFonts w:ascii="Times New Roman" w:hAnsi="Times New Roman" w:cs="Times New Roman"/>
          <w:sz w:val="24"/>
        </w:rPr>
        <w:fldChar w:fldCharType="separate"/>
      </w:r>
      <w:r w:rsidR="002F1564" w:rsidRPr="002F1564">
        <w:rPr>
          <w:rFonts w:ascii="Times New Roman" w:hAnsi="Times New Roman" w:cs="Times New Roman"/>
          <w:noProof/>
          <w:sz w:val="24"/>
        </w:rPr>
        <w:t>(Fonzone &amp; Schmöcker, 2014; Zargayouna, Othman, Scemama, &amp; Zeddini, 2015)</w:t>
      </w:r>
      <w:r w:rsidR="002F1564">
        <w:rPr>
          <w:rFonts w:ascii="Times New Roman" w:hAnsi="Times New Roman" w:cs="Times New Roman"/>
          <w:sz w:val="24"/>
        </w:rPr>
        <w:fldChar w:fldCharType="end"/>
      </w:r>
      <w:r w:rsidR="00D168E4">
        <w:rPr>
          <w:rFonts w:ascii="Times New Roman" w:hAnsi="Times New Roman" w:cs="Times New Roman"/>
          <w:sz w:val="24"/>
        </w:rPr>
        <w:t xml:space="preserve">, while </w:t>
      </w:r>
      <w:r w:rsidR="00267C41">
        <w:rPr>
          <w:rFonts w:ascii="Times New Roman" w:hAnsi="Times New Roman" w:cs="Times New Roman"/>
          <w:sz w:val="24"/>
        </w:rPr>
        <w:t>w</w:t>
      </w:r>
      <w:r w:rsidR="0059060C">
        <w:rPr>
          <w:rFonts w:ascii="Times New Roman" w:hAnsi="Times New Roman" w:cs="Times New Roman"/>
          <w:sz w:val="24"/>
        </w:rPr>
        <w:t xml:space="preserve">e </w:t>
      </w:r>
      <w:r w:rsidR="00D168E4">
        <w:rPr>
          <w:rFonts w:ascii="Times New Roman" w:hAnsi="Times New Roman" w:cs="Times New Roman"/>
          <w:sz w:val="24"/>
        </w:rPr>
        <w:t xml:space="preserve">want to </w:t>
      </w:r>
      <w:r w:rsidR="0059060C">
        <w:rPr>
          <w:rFonts w:ascii="Times New Roman" w:hAnsi="Times New Roman" w:cs="Times New Roman"/>
          <w:sz w:val="24"/>
        </w:rPr>
        <w:t xml:space="preserve">define realistic real-time accessibility as a </w:t>
      </w:r>
      <w:r w:rsidR="0059060C" w:rsidRPr="00CE400B">
        <w:rPr>
          <w:rFonts w:ascii="Times New Roman" w:hAnsi="Times New Roman" w:cs="Times New Roman"/>
          <w:i/>
          <w:iCs/>
          <w:sz w:val="24"/>
        </w:rPr>
        <w:t>lower bound</w:t>
      </w:r>
      <w:r w:rsidR="00267C41">
        <w:rPr>
          <w:rFonts w:ascii="Times New Roman" w:hAnsi="Times New Roman" w:cs="Times New Roman"/>
          <w:sz w:val="24"/>
        </w:rPr>
        <w:t xml:space="preserve"> of experienced accessibility</w:t>
      </w:r>
      <w:r w:rsidR="008E46F6">
        <w:rPr>
          <w:rFonts w:ascii="Times New Roman" w:hAnsi="Times New Roman" w:cs="Times New Roman"/>
          <w:sz w:val="24"/>
        </w:rPr>
        <w:t>.</w:t>
      </w:r>
      <w:r w:rsidR="00267C41">
        <w:rPr>
          <w:rFonts w:ascii="Times New Roman" w:hAnsi="Times New Roman" w:cs="Times New Roman"/>
          <w:sz w:val="24"/>
        </w:rPr>
        <w:t xml:space="preserve"> </w:t>
      </w:r>
      <w:r w:rsidR="006519FD">
        <w:rPr>
          <w:rFonts w:ascii="Times New Roman" w:hAnsi="Times New Roman" w:cs="Times New Roman"/>
          <w:sz w:val="24"/>
        </w:rPr>
        <w:t xml:space="preserve">Meanwhile, </w:t>
      </w:r>
      <w:bookmarkStart w:id="137" w:name="_Hlk84850058"/>
      <w:r w:rsidR="006519FD">
        <w:rPr>
          <w:rFonts w:ascii="Times New Roman" w:hAnsi="Times New Roman" w:cs="Times New Roman"/>
          <w:sz w:val="24"/>
        </w:rPr>
        <w:t xml:space="preserve">RTI may not be accessible for everyone </w:t>
      </w:r>
      <w:r w:rsidR="00C1153A">
        <w:rPr>
          <w:rFonts w:ascii="Times New Roman" w:hAnsi="Times New Roman" w:cs="Times New Roman"/>
          <w:sz w:val="24"/>
        </w:rPr>
        <w:t>since</w:t>
      </w:r>
      <w:r w:rsidR="006519FD">
        <w:rPr>
          <w:rFonts w:ascii="Times New Roman" w:hAnsi="Times New Roman" w:cs="Times New Roman"/>
          <w:sz w:val="24"/>
        </w:rPr>
        <w:t xml:space="preserve"> smartphone and </w:t>
      </w:r>
      <w:r w:rsidR="0024178A">
        <w:rPr>
          <w:rFonts w:ascii="Times New Roman" w:hAnsi="Times New Roman" w:cs="Times New Roman"/>
          <w:sz w:val="24"/>
        </w:rPr>
        <w:t>broadband Internet</w:t>
      </w:r>
      <w:r w:rsidR="006519FD">
        <w:rPr>
          <w:rFonts w:ascii="Times New Roman" w:hAnsi="Times New Roman" w:cs="Times New Roman"/>
          <w:sz w:val="24"/>
        </w:rPr>
        <w:t xml:space="preserve"> access are not always guaranteed</w:t>
      </w:r>
      <w:r w:rsidR="00EB455A">
        <w:rPr>
          <w:rFonts w:ascii="Times New Roman" w:hAnsi="Times New Roman" w:cs="Times New Roman"/>
          <w:sz w:val="24"/>
        </w:rPr>
        <w:t xml:space="preserve"> </w:t>
      </w:r>
      <w:r w:rsidR="00EB455A">
        <w:rPr>
          <w:rFonts w:ascii="Times New Roman" w:hAnsi="Times New Roman" w:cs="Times New Roman"/>
          <w:sz w:val="24"/>
        </w:rPr>
        <w:fldChar w:fldCharType="begin" w:fldLock="1"/>
      </w:r>
      <w:r w:rsidR="00591F88">
        <w:rPr>
          <w:rFonts w:ascii="Times New Roman" w:hAnsi="Times New Roman" w:cs="Times New Roman"/>
          <w:sz w:val="24"/>
        </w:rPr>
        <w:instrText>ADDIN CSL_CITATION {"citationItems":[{"id":"ITEM-1","itemData":{"ISBN":"1479958131","author":[{"dropping-particle":"","family":"Mohadisdudis","given":"Hazwani Mohd","non-dropping-particle":"","parse-names":false,"suffix":""},{"dropping-particle":"","family":"Ali","given":"Nazlena Mohamad","non-dropping-particle":"","parse-names":false,"suffix":""}],"container-title":"2014 3rd International Conference on User Science and Engineering (i-USEr)","id":"ITEM-1","issued":{"date-parts":[["2014"]]},"page":"109-114","publisher":"IEEE","title":"A study of smartphone usage and barriers among the elderly","type":"paper-conference"},"uris":["http://www.mendeley.com/documents/?uuid=fa9c27b2-a552-46d0-a5d1-5e796e5ec2f2"]},{"id":"ITEM-2","itemData":{"ISSN":"2050-1579","author":[{"dropping-particle":"","family":"Tsetsi","given":"Eric","non-dropping-particle":"","parse-names":false,"suffix":""},{"dropping-particle":"","family":"Rains","given":"Stephen A","non-dropping-particle":"","parse-names":false,"suffix":""}],"container-title":"Mobile Media &amp; Communication","id":"ITEM-2","issue":"3","issued":{"date-parts":[["2017"]]},"page":"239-255","publisher":"SAGE Publications Sage UK: London, England","title":"Smartphone Internet access and use: Extending the digital divide and usage gap","type":"article-journal","volume":"5"},"uris":["http://www.mendeley.com/documents/?uuid=755e70e3-7dbc-4ba9-bbef-108d79fbb7b7"]}],"mendeley":{"formattedCitation":"(Mohadisdudis &amp; Ali, 2014; Tsetsi &amp; Rains, 2017)","plainTextFormattedCitation":"(Mohadisdudis &amp; Ali, 2014; Tsetsi &amp; Rains, 2017)","previouslyFormattedCitation":"(Mohadisdudis &amp; Ali, 2014; Tsetsi &amp; Rains, 2017)"},"properties":{"noteIndex":0},"schema":"https://github.com/citation-style-language/schema/raw/master/csl-citation.json"}</w:instrText>
      </w:r>
      <w:r w:rsidR="00EB455A">
        <w:rPr>
          <w:rFonts w:ascii="Times New Roman" w:hAnsi="Times New Roman" w:cs="Times New Roman"/>
          <w:sz w:val="24"/>
        </w:rPr>
        <w:fldChar w:fldCharType="separate"/>
      </w:r>
      <w:r w:rsidR="00C1153A" w:rsidRPr="00C1153A">
        <w:rPr>
          <w:rFonts w:ascii="Times New Roman" w:hAnsi="Times New Roman" w:cs="Times New Roman"/>
          <w:noProof/>
          <w:sz w:val="24"/>
        </w:rPr>
        <w:t>(Mohadisdudis &amp; Ali, 2014; Tsetsi &amp; Rains, 2017)</w:t>
      </w:r>
      <w:r w:rsidR="00EB455A">
        <w:rPr>
          <w:rFonts w:ascii="Times New Roman" w:hAnsi="Times New Roman" w:cs="Times New Roman"/>
          <w:sz w:val="24"/>
        </w:rPr>
        <w:fldChar w:fldCharType="end"/>
      </w:r>
      <w:bookmarkEnd w:id="137"/>
      <w:r w:rsidR="006519FD">
        <w:rPr>
          <w:rFonts w:ascii="Times New Roman" w:hAnsi="Times New Roman" w:cs="Times New Roman"/>
          <w:sz w:val="24"/>
        </w:rPr>
        <w:t xml:space="preserve">. </w:t>
      </w:r>
      <w:commentRangeEnd w:id="132"/>
      <w:r w:rsidR="00FC107E">
        <w:rPr>
          <w:rStyle w:val="CommentReference"/>
        </w:rPr>
        <w:commentReference w:id="132"/>
      </w:r>
      <w:commentRangeEnd w:id="133"/>
      <w:r w:rsidR="00183BE4">
        <w:rPr>
          <w:rStyle w:val="CommentReference"/>
        </w:rPr>
        <w:commentReference w:id="133"/>
      </w:r>
    </w:p>
    <w:p w14:paraId="0015757D" w14:textId="0569685F" w:rsidR="00D44E02" w:rsidRDefault="00271140" w:rsidP="00674454">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The second step is </w:t>
      </w:r>
      <w:r w:rsidRPr="00271140">
        <w:rPr>
          <w:rFonts w:ascii="Times New Roman" w:hAnsi="Times New Roman" w:cs="Times New Roman"/>
          <w:i/>
          <w:iCs/>
          <w:sz w:val="24"/>
        </w:rPr>
        <w:t>implementation</w:t>
      </w:r>
      <w:r>
        <w:rPr>
          <w:rFonts w:ascii="Times New Roman" w:hAnsi="Times New Roman" w:cs="Times New Roman"/>
          <w:sz w:val="24"/>
        </w:rPr>
        <w:t>.</w:t>
      </w:r>
      <w:r w:rsidR="003D599D">
        <w:rPr>
          <w:rFonts w:ascii="Times New Roman" w:hAnsi="Times New Roman" w:cs="Times New Roman"/>
          <w:sz w:val="24"/>
        </w:rPr>
        <w:t xml:space="preserve"> The results of the planning step show how </w:t>
      </w:r>
      <w:proofErr w:type="gramStart"/>
      <w:r w:rsidR="003D599D">
        <w:rPr>
          <w:rFonts w:ascii="Times New Roman" w:hAnsi="Times New Roman" w:cs="Times New Roman"/>
          <w:sz w:val="24"/>
        </w:rPr>
        <w:t>users</w:t>
      </w:r>
      <w:proofErr w:type="gramEnd"/>
      <w:r w:rsidR="003D599D">
        <w:rPr>
          <w:rFonts w:ascii="Times New Roman" w:hAnsi="Times New Roman" w:cs="Times New Roman"/>
          <w:sz w:val="24"/>
        </w:rPr>
        <w:t xml:space="preserve"> </w:t>
      </w:r>
      <w:r w:rsidR="006476DA">
        <w:rPr>
          <w:rFonts w:ascii="Times New Roman" w:hAnsi="Times New Roman" w:cs="Times New Roman"/>
          <w:sz w:val="24"/>
        </w:rPr>
        <w:t xml:space="preserve">or their trip planning app </w:t>
      </w:r>
      <w:r w:rsidR="003D599D">
        <w:rPr>
          <w:rFonts w:ascii="Times New Roman" w:hAnsi="Times New Roman" w:cs="Times New Roman"/>
          <w:sz w:val="24"/>
        </w:rPr>
        <w:t xml:space="preserve">expect their trips will be, </w:t>
      </w:r>
      <w:r>
        <w:rPr>
          <w:rFonts w:ascii="Times New Roman" w:hAnsi="Times New Roman" w:cs="Times New Roman"/>
          <w:sz w:val="24"/>
        </w:rPr>
        <w:t xml:space="preserve">while the actual outcome can vary </w:t>
      </w:r>
      <w:r w:rsidR="00AF58CA">
        <w:rPr>
          <w:rFonts w:ascii="Times New Roman" w:hAnsi="Times New Roman" w:cs="Times New Roman"/>
          <w:sz w:val="24"/>
        </w:rPr>
        <w:t xml:space="preserve">depending on </w:t>
      </w:r>
      <w:r>
        <w:rPr>
          <w:rFonts w:ascii="Times New Roman" w:hAnsi="Times New Roman" w:cs="Times New Roman"/>
          <w:sz w:val="24"/>
        </w:rPr>
        <w:t xml:space="preserve">the </w:t>
      </w:r>
      <w:r w:rsidR="00A53DFD">
        <w:rPr>
          <w:rFonts w:ascii="Times New Roman" w:hAnsi="Times New Roman" w:cs="Times New Roman"/>
          <w:sz w:val="24"/>
        </w:rPr>
        <w:t xml:space="preserve">system’s </w:t>
      </w:r>
      <w:r>
        <w:rPr>
          <w:rFonts w:ascii="Times New Roman" w:hAnsi="Times New Roman" w:cs="Times New Roman"/>
          <w:sz w:val="24"/>
        </w:rPr>
        <w:t>actual</w:t>
      </w:r>
      <w:r w:rsidR="00833E29">
        <w:rPr>
          <w:rFonts w:ascii="Times New Roman" w:hAnsi="Times New Roman" w:cs="Times New Roman"/>
          <w:sz w:val="24"/>
        </w:rPr>
        <w:t xml:space="preserve"> on-time performance. </w:t>
      </w:r>
      <w:r w:rsidR="00BB08FC">
        <w:rPr>
          <w:rFonts w:ascii="Times New Roman" w:hAnsi="Times New Roman" w:cs="Times New Roman"/>
          <w:sz w:val="24"/>
        </w:rPr>
        <w:t>Therefore, we revisit the same route choice plan</w:t>
      </w:r>
      <w:r w:rsidR="001903D7">
        <w:rPr>
          <w:rFonts w:ascii="Times New Roman" w:hAnsi="Times New Roman" w:cs="Times New Roman"/>
          <w:sz w:val="24"/>
        </w:rPr>
        <w:t xml:space="preserve"> from the planning ste</w:t>
      </w:r>
      <w:r w:rsidR="00431B16">
        <w:rPr>
          <w:rFonts w:ascii="Times New Roman" w:hAnsi="Times New Roman" w:cs="Times New Roman"/>
          <w:sz w:val="24"/>
        </w:rPr>
        <w:t xml:space="preserve">p; we </w:t>
      </w:r>
      <w:r w:rsidR="00BB08FC">
        <w:rPr>
          <w:rFonts w:ascii="Times New Roman" w:hAnsi="Times New Roman" w:cs="Times New Roman"/>
          <w:sz w:val="24"/>
        </w:rPr>
        <w:t>find the actual travel time between each arc and actual arrival time at each node</w:t>
      </w:r>
      <w:r w:rsidR="00B435FB">
        <w:rPr>
          <w:rFonts w:ascii="Times New Roman" w:hAnsi="Times New Roman" w:cs="Times New Roman"/>
          <w:sz w:val="24"/>
        </w:rPr>
        <w:t xml:space="preserve"> </w:t>
      </w:r>
      <w:r w:rsidR="009440F2">
        <w:rPr>
          <w:rFonts w:ascii="Times New Roman" w:hAnsi="Times New Roman" w:cs="Times New Roman"/>
          <w:sz w:val="24"/>
        </w:rPr>
        <w:lastRenderedPageBreak/>
        <w:t xml:space="preserve">on </w:t>
      </w:r>
      <w:r w:rsidR="00B435FB">
        <w:rPr>
          <w:rFonts w:ascii="Times New Roman" w:hAnsi="Times New Roman" w:cs="Times New Roman"/>
          <w:sz w:val="24"/>
        </w:rPr>
        <w:t>the planned route</w:t>
      </w:r>
      <w:r w:rsidR="00191AA9">
        <w:rPr>
          <w:rFonts w:ascii="Times New Roman" w:hAnsi="Times New Roman" w:cs="Times New Roman"/>
          <w:sz w:val="24"/>
        </w:rPr>
        <w:t xml:space="preserve"> from </w:t>
      </w:r>
      <w:r w:rsidR="00BB08FC">
        <w:rPr>
          <w:rFonts w:ascii="Times New Roman" w:hAnsi="Times New Roman" w:cs="Times New Roman"/>
          <w:sz w:val="24"/>
        </w:rPr>
        <w:t>the real-time transit data</w:t>
      </w:r>
      <w:r w:rsidR="00F73470">
        <w:rPr>
          <w:rFonts w:ascii="Times New Roman" w:hAnsi="Times New Roman" w:cs="Times New Roman"/>
          <w:sz w:val="24"/>
        </w:rPr>
        <w:t xml:space="preserve">. This means </w:t>
      </w:r>
      <w:r w:rsidR="00E53EA1">
        <w:rPr>
          <w:rFonts w:ascii="Times New Roman" w:hAnsi="Times New Roman" w:cs="Times New Roman"/>
          <w:sz w:val="24"/>
        </w:rPr>
        <w:t>the trajectories of scheduled and realistic real-time STP are the same</w:t>
      </w:r>
      <w:r w:rsidR="006464B1">
        <w:rPr>
          <w:rFonts w:ascii="Times New Roman" w:hAnsi="Times New Roman" w:cs="Times New Roman"/>
          <w:sz w:val="24"/>
        </w:rPr>
        <w:t>,</w:t>
      </w:r>
      <w:r w:rsidR="00E53EA1">
        <w:rPr>
          <w:rFonts w:ascii="Times New Roman" w:hAnsi="Times New Roman" w:cs="Times New Roman"/>
          <w:sz w:val="24"/>
        </w:rPr>
        <w:t xml:space="preserve"> but </w:t>
      </w:r>
      <w:r w:rsidR="005C4C04">
        <w:rPr>
          <w:rFonts w:ascii="Times New Roman" w:hAnsi="Times New Roman" w:cs="Times New Roman"/>
          <w:sz w:val="24"/>
        </w:rPr>
        <w:t xml:space="preserve">they </w:t>
      </w:r>
      <w:r w:rsidR="00E53EA1">
        <w:rPr>
          <w:rFonts w:ascii="Times New Roman" w:hAnsi="Times New Roman" w:cs="Times New Roman"/>
          <w:sz w:val="24"/>
        </w:rPr>
        <w:t>can have different travel times.</w:t>
      </w:r>
      <w:r w:rsidR="00CC34E8" w:rsidRPr="00CC34E8">
        <w:rPr>
          <w:rFonts w:ascii="Times New Roman" w:hAnsi="Times New Roman" w:cs="Times New Roman"/>
          <w:sz w:val="24"/>
        </w:rPr>
        <w:t xml:space="preserve"> </w:t>
      </w:r>
      <w:r w:rsidR="00CC34E8">
        <w:rPr>
          <w:rFonts w:ascii="Times New Roman" w:hAnsi="Times New Roman" w:cs="Times New Roman"/>
          <w:sz w:val="24"/>
        </w:rPr>
        <w:t>For example, the trajectory is {A, B, C}</w:t>
      </w:r>
      <w:r w:rsidR="00160015">
        <w:rPr>
          <w:rFonts w:ascii="Times New Roman" w:hAnsi="Times New Roman" w:cs="Times New Roman"/>
          <w:sz w:val="24"/>
        </w:rPr>
        <w:t xml:space="preserve"> in the </w:t>
      </w:r>
      <w:r w:rsidR="00E80B75">
        <w:rPr>
          <w:rFonts w:ascii="Times New Roman" w:hAnsi="Times New Roman" w:cs="Times New Roman"/>
          <w:sz w:val="24"/>
        </w:rPr>
        <w:t>trip plan</w:t>
      </w:r>
      <w:r w:rsidR="00160015">
        <w:rPr>
          <w:rFonts w:ascii="Times New Roman" w:hAnsi="Times New Roman" w:cs="Times New Roman"/>
          <w:sz w:val="24"/>
        </w:rPr>
        <w:t xml:space="preserve"> between A and C</w:t>
      </w:r>
      <w:r w:rsidR="00CC34E8">
        <w:rPr>
          <w:rFonts w:ascii="Times New Roman" w:hAnsi="Times New Roman" w:cs="Times New Roman"/>
          <w:sz w:val="24"/>
        </w:rPr>
        <w:t xml:space="preserve">, where A, B, C represent </w:t>
      </w:r>
      <w:ins w:id="138" w:author="Miller, Harvey" w:date="2021-10-11T13:14:00Z">
        <w:r w:rsidR="00E912D4">
          <w:rPr>
            <w:rFonts w:ascii="Times New Roman" w:hAnsi="Times New Roman" w:cs="Times New Roman"/>
            <w:sz w:val="24"/>
          </w:rPr>
          <w:t xml:space="preserve">a sequence of </w:t>
        </w:r>
      </w:ins>
      <w:del w:id="139" w:author="Miller, Harvey" w:date="2021-10-11T13:14:00Z">
        <w:r w:rsidR="00CC34E8" w:rsidDel="00E912D4">
          <w:rPr>
            <w:rFonts w:ascii="Times New Roman" w:hAnsi="Times New Roman" w:cs="Times New Roman"/>
            <w:sz w:val="24"/>
          </w:rPr>
          <w:delText xml:space="preserve">subsequent </w:delText>
        </w:r>
      </w:del>
      <w:r w:rsidR="00CC34E8">
        <w:rPr>
          <w:rFonts w:ascii="Times New Roman" w:hAnsi="Times New Roman" w:cs="Times New Roman"/>
          <w:sz w:val="24"/>
        </w:rPr>
        <w:t>stops. The user is scheduled to take bus 1 from stop A to B, then transfer at stop B to another bus 2, and finally arrive at stop C. However, because bus 1 is delayed, the user arrives late at the transfer stop B and misses the scheduled transfer bus 2. We then find the next bus from stop B to C and record the new arrival time at stop C and travel time between stop A and C. Note that the user will not follow alternative routes, since users plan their route fully based on the schedule</w:t>
      </w:r>
      <w:r w:rsidR="00D44E02">
        <w:rPr>
          <w:rFonts w:ascii="Times New Roman" w:hAnsi="Times New Roman" w:cs="Times New Roman"/>
          <w:sz w:val="24"/>
        </w:rPr>
        <w:t xml:space="preserve"> and the freedom of switching routes during the trip is </w:t>
      </w:r>
      <w:del w:id="140" w:author="Miller, Harvey" w:date="2021-10-11T13:15:00Z">
        <w:r w:rsidR="00D44E02" w:rsidDel="00497973">
          <w:rPr>
            <w:rFonts w:ascii="Times New Roman" w:hAnsi="Times New Roman" w:cs="Times New Roman"/>
            <w:sz w:val="24"/>
          </w:rPr>
          <w:delText xml:space="preserve">highly </w:delText>
        </w:r>
      </w:del>
      <w:r w:rsidR="00D44E02">
        <w:rPr>
          <w:rFonts w:ascii="Times New Roman" w:hAnsi="Times New Roman" w:cs="Times New Roman"/>
          <w:sz w:val="24"/>
        </w:rPr>
        <w:t>limited</w:t>
      </w:r>
      <w:r w:rsidR="00CC34E8">
        <w:rPr>
          <w:rFonts w:ascii="Times New Roman" w:hAnsi="Times New Roman" w:cs="Times New Roman"/>
          <w:sz w:val="24"/>
        </w:rPr>
        <w:t>.</w:t>
      </w:r>
      <w:commentRangeStart w:id="141"/>
      <w:commentRangeStart w:id="142"/>
      <w:commentRangeEnd w:id="141"/>
      <w:r w:rsidR="00CC34E8">
        <w:rPr>
          <w:rStyle w:val="CommentReference"/>
        </w:rPr>
        <w:commentReference w:id="141"/>
      </w:r>
      <w:commentRangeEnd w:id="142"/>
      <w:r w:rsidR="005A4AAB">
        <w:rPr>
          <w:rStyle w:val="CommentReference"/>
        </w:rPr>
        <w:commentReference w:id="142"/>
      </w:r>
    </w:p>
    <w:p w14:paraId="065AF278" w14:textId="6634DFFC" w:rsidR="00104B9E" w:rsidRDefault="00A27932" w:rsidP="00674454">
      <w:pPr>
        <w:spacing w:line="480" w:lineRule="auto"/>
        <w:ind w:firstLine="720"/>
        <w:jc w:val="both"/>
        <w:rPr>
          <w:ins w:id="143" w:author="Miller, Harvey" w:date="2021-10-11T14:53:00Z"/>
          <w:rFonts w:ascii="Times New Roman" w:hAnsi="Times New Roman" w:cs="Times New Roman"/>
          <w:sz w:val="24"/>
        </w:rPr>
      </w:pPr>
      <w:r>
        <w:rPr>
          <w:rFonts w:ascii="Times New Roman" w:hAnsi="Times New Roman" w:cs="Times New Roman"/>
          <w:sz w:val="24"/>
        </w:rPr>
        <w:t>There are several factors that contribute to difference</w:t>
      </w:r>
      <w:r w:rsidR="007E3F2D">
        <w:rPr>
          <w:rFonts w:ascii="Times New Roman" w:hAnsi="Times New Roman" w:cs="Times New Roman"/>
          <w:sz w:val="24"/>
        </w:rPr>
        <w:t>s</w:t>
      </w:r>
      <w:r>
        <w:rPr>
          <w:rFonts w:ascii="Times New Roman" w:hAnsi="Times New Roman" w:cs="Times New Roman"/>
          <w:sz w:val="24"/>
        </w:rPr>
        <w:t xml:space="preserve"> between the </w:t>
      </w:r>
      <w:r w:rsidR="0024384F">
        <w:rPr>
          <w:rFonts w:ascii="Times New Roman" w:hAnsi="Times New Roman" w:cs="Times New Roman"/>
          <w:sz w:val="24"/>
        </w:rPr>
        <w:t xml:space="preserve">retrospective </w:t>
      </w:r>
      <w:r w:rsidR="007E3F2D">
        <w:rPr>
          <w:rFonts w:ascii="Times New Roman" w:hAnsi="Times New Roman" w:cs="Times New Roman"/>
          <w:sz w:val="24"/>
        </w:rPr>
        <w:t xml:space="preserve">and realistic </w:t>
      </w:r>
      <w:r>
        <w:rPr>
          <w:rFonts w:ascii="Times New Roman" w:hAnsi="Times New Roman" w:cs="Times New Roman"/>
          <w:sz w:val="24"/>
        </w:rPr>
        <w:t>real-time STPs</w:t>
      </w:r>
      <w:r w:rsidR="002C2454">
        <w:rPr>
          <w:rFonts w:ascii="Times New Roman" w:hAnsi="Times New Roman" w:cs="Times New Roman"/>
          <w:sz w:val="24"/>
        </w:rPr>
        <w:t xml:space="preserve">: </w:t>
      </w:r>
      <w:ins w:id="144" w:author="Miller, Harvey" w:date="2021-10-11T13:16:00Z">
        <w:r w:rsidR="00BE0DA2">
          <w:rPr>
            <w:rFonts w:ascii="Times New Roman" w:hAnsi="Times New Roman" w:cs="Times New Roman"/>
            <w:sz w:val="24"/>
          </w:rPr>
          <w:t>i</w:t>
        </w:r>
      </w:ins>
      <w:del w:id="145" w:author="Miller, Harvey" w:date="2021-10-11T13:16:00Z">
        <w:r w:rsidR="002C2454" w:rsidDel="00BE0DA2">
          <w:rPr>
            <w:rFonts w:ascii="Times New Roman" w:hAnsi="Times New Roman" w:cs="Times New Roman"/>
            <w:sz w:val="24"/>
          </w:rPr>
          <w:delText>1</w:delText>
        </w:r>
      </w:del>
      <w:r w:rsidR="002C2454">
        <w:rPr>
          <w:rFonts w:ascii="Times New Roman" w:hAnsi="Times New Roman" w:cs="Times New Roman"/>
          <w:sz w:val="24"/>
        </w:rPr>
        <w:t xml:space="preserve">) </w:t>
      </w:r>
      <w:r w:rsidR="00240058">
        <w:rPr>
          <w:rFonts w:ascii="Times New Roman" w:hAnsi="Times New Roman" w:cs="Times New Roman"/>
          <w:sz w:val="24"/>
        </w:rPr>
        <w:t>u</w:t>
      </w:r>
      <w:r w:rsidR="002C2454">
        <w:rPr>
          <w:rFonts w:ascii="Times New Roman" w:hAnsi="Times New Roman" w:cs="Times New Roman"/>
          <w:sz w:val="24"/>
        </w:rPr>
        <w:t xml:space="preserve">nlike the retrospective accessibility, a user does not have to experience the </w:t>
      </w:r>
      <w:del w:id="146" w:author="Miller, Harvey" w:date="2021-10-11T13:15:00Z">
        <w:r w:rsidR="002C2454" w:rsidDel="00470B6D">
          <w:rPr>
            <w:rFonts w:ascii="Times New Roman" w:hAnsi="Times New Roman" w:cs="Times New Roman"/>
            <w:sz w:val="24"/>
          </w:rPr>
          <w:delText xml:space="preserve">very </w:delText>
        </w:r>
      </w:del>
      <w:r w:rsidR="002C2454">
        <w:rPr>
          <w:rFonts w:ascii="Times New Roman" w:hAnsi="Times New Roman" w:cs="Times New Roman"/>
          <w:sz w:val="24"/>
        </w:rPr>
        <w:t xml:space="preserve">event itself to make the decision about the event, and it is calculated from information that can be obtained </w:t>
      </w:r>
      <w:r w:rsidR="002C2454" w:rsidRPr="00317C0B">
        <w:rPr>
          <w:rFonts w:ascii="Times New Roman" w:hAnsi="Times New Roman" w:cs="Times New Roman"/>
          <w:sz w:val="24"/>
        </w:rPr>
        <w:t>before</w:t>
      </w:r>
      <w:r w:rsidR="002C2454">
        <w:rPr>
          <w:rFonts w:ascii="Times New Roman" w:hAnsi="Times New Roman" w:cs="Times New Roman"/>
          <w:sz w:val="24"/>
        </w:rPr>
        <w:t xml:space="preserve"> the event happens</w:t>
      </w:r>
      <w:ins w:id="147" w:author="Miller, Harvey" w:date="2021-10-11T13:16:00Z">
        <w:r w:rsidR="00BE0DA2">
          <w:rPr>
            <w:rFonts w:ascii="Times New Roman" w:hAnsi="Times New Roman" w:cs="Times New Roman"/>
            <w:sz w:val="24"/>
          </w:rPr>
          <w:t xml:space="preserve">; </w:t>
        </w:r>
      </w:ins>
      <w:del w:id="148" w:author="Miller, Harvey" w:date="2021-10-11T13:16:00Z">
        <w:r w:rsidR="002C2454" w:rsidDel="00BE0DA2">
          <w:rPr>
            <w:rFonts w:ascii="Times New Roman" w:hAnsi="Times New Roman" w:cs="Times New Roman"/>
            <w:sz w:val="24"/>
          </w:rPr>
          <w:delText xml:space="preserve">. </w:delText>
        </w:r>
      </w:del>
      <w:ins w:id="149" w:author="Miller, Harvey" w:date="2021-10-11T13:16:00Z">
        <w:r w:rsidR="00BE0DA2">
          <w:rPr>
            <w:rFonts w:ascii="Times New Roman" w:hAnsi="Times New Roman" w:cs="Times New Roman"/>
            <w:sz w:val="24"/>
          </w:rPr>
          <w:t>ii</w:t>
        </w:r>
      </w:ins>
      <w:del w:id="150" w:author="Miller, Harvey" w:date="2021-10-11T13:16:00Z">
        <w:r w:rsidR="002C2454" w:rsidDel="00BE0DA2">
          <w:rPr>
            <w:rFonts w:ascii="Times New Roman" w:hAnsi="Times New Roman" w:cs="Times New Roman"/>
            <w:sz w:val="24"/>
          </w:rPr>
          <w:delText>2</w:delText>
        </w:r>
      </w:del>
      <w:r w:rsidR="002C2454">
        <w:rPr>
          <w:rFonts w:ascii="Times New Roman" w:hAnsi="Times New Roman" w:cs="Times New Roman"/>
          <w:sz w:val="24"/>
        </w:rPr>
        <w:t xml:space="preserve">) </w:t>
      </w:r>
      <w:r>
        <w:rPr>
          <w:rFonts w:ascii="Times New Roman" w:hAnsi="Times New Roman" w:cs="Times New Roman"/>
          <w:sz w:val="24"/>
        </w:rPr>
        <w:t>delayed or early time at the origin stop and transfer stops</w:t>
      </w:r>
      <w:r w:rsidR="002C2454">
        <w:rPr>
          <w:rFonts w:ascii="Times New Roman" w:hAnsi="Times New Roman" w:cs="Times New Roman"/>
          <w:sz w:val="24"/>
        </w:rPr>
        <w:t xml:space="preserve"> </w:t>
      </w:r>
      <w:r>
        <w:rPr>
          <w:rFonts w:ascii="Times New Roman" w:hAnsi="Times New Roman" w:cs="Times New Roman"/>
          <w:sz w:val="24"/>
        </w:rPr>
        <w:t xml:space="preserve">can result in </w:t>
      </w:r>
      <w:r w:rsidR="00166A0A">
        <w:rPr>
          <w:rFonts w:ascii="Times New Roman" w:hAnsi="Times New Roman" w:cs="Times New Roman"/>
          <w:sz w:val="24"/>
        </w:rPr>
        <w:t xml:space="preserve">substantial </w:t>
      </w:r>
      <w:r>
        <w:rPr>
          <w:rFonts w:ascii="Times New Roman" w:hAnsi="Times New Roman" w:cs="Times New Roman"/>
          <w:sz w:val="24"/>
        </w:rPr>
        <w:t>delay time</w:t>
      </w:r>
      <w:r w:rsidR="00166A0A">
        <w:rPr>
          <w:rFonts w:ascii="Times New Roman" w:hAnsi="Times New Roman" w:cs="Times New Roman"/>
          <w:sz w:val="24"/>
        </w:rPr>
        <w:t>s</w:t>
      </w:r>
      <w:r>
        <w:rPr>
          <w:rFonts w:ascii="Times New Roman" w:hAnsi="Times New Roman" w:cs="Times New Roman"/>
          <w:sz w:val="24"/>
        </w:rPr>
        <w:t xml:space="preserve"> for longer trips that involves multiple transfers</w:t>
      </w:r>
      <w:ins w:id="151" w:author="Miller, Harvey" w:date="2021-10-11T13:16:00Z">
        <w:r w:rsidR="00BE0DA2">
          <w:rPr>
            <w:rFonts w:ascii="Times New Roman" w:hAnsi="Times New Roman" w:cs="Times New Roman"/>
            <w:sz w:val="24"/>
          </w:rPr>
          <w:t xml:space="preserve">; </w:t>
        </w:r>
      </w:ins>
      <w:del w:id="152" w:author="Miller, Harvey" w:date="2021-10-11T13:16:00Z">
        <w:r w:rsidDel="00BE0DA2">
          <w:rPr>
            <w:rFonts w:ascii="Times New Roman" w:hAnsi="Times New Roman" w:cs="Times New Roman"/>
            <w:sz w:val="24"/>
          </w:rPr>
          <w:delText>.</w:delText>
        </w:r>
      </w:del>
      <w:ins w:id="153" w:author="Miller, Harvey" w:date="2021-10-11T13:16:00Z">
        <w:r w:rsidR="00BE0DA2">
          <w:rPr>
            <w:rFonts w:ascii="Times New Roman" w:hAnsi="Times New Roman" w:cs="Times New Roman"/>
            <w:sz w:val="24"/>
          </w:rPr>
          <w:t>iii</w:t>
        </w:r>
      </w:ins>
      <w:del w:id="154" w:author="Miller, Harvey" w:date="2021-10-11T13:16:00Z">
        <w:r w:rsidDel="00BE0DA2">
          <w:rPr>
            <w:rFonts w:ascii="Times New Roman" w:hAnsi="Times New Roman" w:cs="Times New Roman"/>
            <w:sz w:val="24"/>
          </w:rPr>
          <w:delText xml:space="preserve"> </w:delText>
        </w:r>
        <w:r w:rsidR="002C2454" w:rsidDel="00BE0DA2">
          <w:rPr>
            <w:rFonts w:ascii="Times New Roman" w:hAnsi="Times New Roman" w:cs="Times New Roman"/>
            <w:sz w:val="24"/>
          </w:rPr>
          <w:delText>3</w:delText>
        </w:r>
      </w:del>
      <w:r w:rsidR="002C2454">
        <w:rPr>
          <w:rFonts w:ascii="Times New Roman" w:hAnsi="Times New Roman" w:cs="Times New Roman"/>
          <w:sz w:val="24"/>
        </w:rPr>
        <w:t>)</w:t>
      </w:r>
      <w:commentRangeStart w:id="155"/>
      <w:r w:rsidR="009F7D4A">
        <w:rPr>
          <w:rFonts w:ascii="Times New Roman" w:hAnsi="Times New Roman" w:cs="Times New Roman"/>
          <w:sz w:val="24"/>
        </w:rPr>
        <w:t xml:space="preserve"> retrospective results can</w:t>
      </w:r>
      <w:r w:rsidR="002C2454">
        <w:rPr>
          <w:rFonts w:ascii="Times New Roman" w:hAnsi="Times New Roman" w:cs="Times New Roman"/>
          <w:sz w:val="24"/>
        </w:rPr>
        <w:t xml:space="preserve"> take infeasible shortcuts</w:t>
      </w:r>
      <w:r w:rsidR="004A6618">
        <w:rPr>
          <w:rFonts w:ascii="Times New Roman" w:hAnsi="Times New Roman" w:cs="Times New Roman"/>
          <w:sz w:val="24"/>
        </w:rPr>
        <w:t xml:space="preserve"> with shorter travel time</w:t>
      </w:r>
      <w:r w:rsidR="00BE2911">
        <w:rPr>
          <w:rFonts w:ascii="Times New Roman" w:hAnsi="Times New Roman" w:cs="Times New Roman"/>
          <w:sz w:val="24"/>
        </w:rPr>
        <w:t xml:space="preserve"> than the schedule as shown in </w:t>
      </w:r>
      <w:r w:rsidR="00BE2911">
        <w:rPr>
          <w:rFonts w:ascii="Times New Roman" w:hAnsi="Times New Roman" w:cs="Times New Roman"/>
          <w:sz w:val="24"/>
        </w:rPr>
        <w:fldChar w:fldCharType="begin"/>
      </w:r>
      <w:r w:rsidR="00BE2911">
        <w:rPr>
          <w:rFonts w:ascii="Times New Roman" w:hAnsi="Times New Roman" w:cs="Times New Roman"/>
          <w:sz w:val="24"/>
        </w:rPr>
        <w:instrText xml:space="preserve"> REF _Ref83844619 \h </w:instrText>
      </w:r>
      <w:r w:rsidR="00BE2911">
        <w:rPr>
          <w:rFonts w:ascii="Times New Roman" w:hAnsi="Times New Roman" w:cs="Times New Roman"/>
          <w:sz w:val="24"/>
        </w:rPr>
      </w:r>
      <w:r w:rsidR="00BE2911">
        <w:rPr>
          <w:rFonts w:ascii="Times New Roman" w:hAnsi="Times New Roman" w:cs="Times New Roman"/>
          <w:sz w:val="24"/>
        </w:rPr>
        <w:fldChar w:fldCharType="separate"/>
      </w:r>
      <w:r w:rsidR="00BE2911" w:rsidRPr="00060E57">
        <w:rPr>
          <w:rFonts w:ascii="Times New Roman" w:hAnsi="Times New Roman" w:cs="Times New Roman"/>
          <w:sz w:val="24"/>
        </w:rPr>
        <w:t xml:space="preserve">Figure </w:t>
      </w:r>
      <w:r w:rsidR="00BE2911">
        <w:rPr>
          <w:rFonts w:ascii="Times New Roman" w:hAnsi="Times New Roman" w:cs="Times New Roman"/>
          <w:noProof/>
          <w:sz w:val="24"/>
        </w:rPr>
        <w:t>1</w:t>
      </w:r>
      <w:r w:rsidR="00BE2911">
        <w:rPr>
          <w:rFonts w:ascii="Times New Roman" w:hAnsi="Times New Roman" w:cs="Times New Roman"/>
          <w:sz w:val="24"/>
        </w:rPr>
        <w:fldChar w:fldCharType="end"/>
      </w:r>
      <w:commentRangeEnd w:id="155"/>
      <w:r w:rsidR="00166A0A">
        <w:rPr>
          <w:rStyle w:val="CommentReference"/>
        </w:rPr>
        <w:commentReference w:id="155"/>
      </w:r>
      <w:r w:rsidR="004A6618">
        <w:rPr>
          <w:rFonts w:ascii="Times New Roman" w:hAnsi="Times New Roman" w:cs="Times New Roman"/>
          <w:sz w:val="24"/>
        </w:rPr>
        <w:t xml:space="preserve">, while </w:t>
      </w:r>
      <w:del w:id="156" w:author="Miller, Harvey" w:date="2021-10-11T13:25:00Z">
        <w:r w:rsidR="004A6618" w:rsidDel="00DD7407">
          <w:rPr>
            <w:rFonts w:ascii="Times New Roman" w:hAnsi="Times New Roman" w:cs="Times New Roman"/>
            <w:sz w:val="24"/>
          </w:rPr>
          <w:delText xml:space="preserve">realistic results and </w:delText>
        </w:r>
      </w:del>
      <w:r w:rsidR="004A6618">
        <w:rPr>
          <w:rFonts w:ascii="Times New Roman" w:hAnsi="Times New Roman" w:cs="Times New Roman"/>
          <w:sz w:val="24"/>
        </w:rPr>
        <w:t xml:space="preserve">real-world users cannot </w:t>
      </w:r>
      <w:r w:rsidR="00240058">
        <w:rPr>
          <w:rFonts w:ascii="Times New Roman" w:hAnsi="Times New Roman" w:cs="Times New Roman"/>
          <w:sz w:val="24"/>
        </w:rPr>
        <w:t>anticipate</w:t>
      </w:r>
      <w:r w:rsidR="004A6618">
        <w:rPr>
          <w:rFonts w:ascii="Times New Roman" w:hAnsi="Times New Roman" w:cs="Times New Roman"/>
          <w:sz w:val="24"/>
        </w:rPr>
        <w:t xml:space="preserve">. </w:t>
      </w:r>
    </w:p>
    <w:p w14:paraId="22C84848" w14:textId="77777777" w:rsidR="00B52953" w:rsidRDefault="00B52953" w:rsidP="00B52953">
      <w:pPr>
        <w:spacing w:line="480" w:lineRule="auto"/>
        <w:ind w:firstLine="720"/>
        <w:jc w:val="both"/>
        <w:rPr>
          <w:moveTo w:id="157" w:author="Miller, Harvey" w:date="2021-10-11T14:53:00Z"/>
          <w:rFonts w:ascii="Times New Roman" w:hAnsi="Times New Roman" w:cs="Times New Roman"/>
          <w:sz w:val="24"/>
        </w:rPr>
      </w:pPr>
      <w:moveToRangeStart w:id="158" w:author="Miller, Harvey" w:date="2021-10-11T14:53:00Z" w:name="move84856288"/>
      <w:moveTo w:id="159" w:author="Miller, Harvey" w:date="2021-10-11T14:53:00Z">
        <w:r>
          <w:rPr>
            <w:rFonts w:ascii="Times New Roman" w:hAnsi="Times New Roman" w:cs="Times New Roman"/>
            <w:sz w:val="24"/>
          </w:rPr>
          <w:t>From the perspective of information veracity, we can also consider retrospective accessibility as the measure with perfect RTI input, which can fully foretell the future and is not feasible. We can also consider realistic accessibility as the measure with no RTI input, which cannot foretell the future at all. Therefore, w</w:t>
        </w:r>
        <w:commentRangeStart w:id="160"/>
        <w:commentRangeStart w:id="161"/>
        <w:r>
          <w:rPr>
            <w:rFonts w:ascii="Times New Roman" w:hAnsi="Times New Roman" w:cs="Times New Roman"/>
            <w:sz w:val="24"/>
          </w:rPr>
          <w:t xml:space="preserve">e view the retrospective and realistic STP as the </w:t>
        </w:r>
        <w:r w:rsidRPr="00E0190A">
          <w:rPr>
            <w:rFonts w:ascii="Times New Roman" w:hAnsi="Times New Roman" w:cs="Times New Roman"/>
            <w:i/>
            <w:iCs/>
            <w:sz w:val="24"/>
          </w:rPr>
          <w:t>upper</w:t>
        </w:r>
        <w:r>
          <w:rPr>
            <w:rFonts w:ascii="Times New Roman" w:hAnsi="Times New Roman" w:cs="Times New Roman"/>
            <w:i/>
            <w:iCs/>
            <w:sz w:val="24"/>
          </w:rPr>
          <w:t xml:space="preserve"> bound</w:t>
        </w:r>
        <w:r>
          <w:rPr>
            <w:rFonts w:ascii="Times New Roman" w:hAnsi="Times New Roman" w:cs="Times New Roman"/>
            <w:sz w:val="24"/>
          </w:rPr>
          <w:t xml:space="preserve"> and </w:t>
        </w:r>
        <w:r w:rsidRPr="00E0190A">
          <w:rPr>
            <w:rFonts w:ascii="Times New Roman" w:hAnsi="Times New Roman" w:cs="Times New Roman"/>
            <w:i/>
            <w:iCs/>
            <w:sz w:val="24"/>
          </w:rPr>
          <w:t>lower bound</w:t>
        </w:r>
        <w:r>
          <w:rPr>
            <w:rFonts w:ascii="Times New Roman" w:hAnsi="Times New Roman" w:cs="Times New Roman"/>
            <w:sz w:val="24"/>
          </w:rPr>
          <w:t xml:space="preserve"> of the experienced accessibility, respectively. </w:t>
        </w:r>
        <w:commentRangeEnd w:id="160"/>
        <w:r>
          <w:rPr>
            <w:rStyle w:val="CommentReference"/>
          </w:rPr>
          <w:commentReference w:id="160"/>
        </w:r>
        <w:commentRangeEnd w:id="161"/>
        <w:r>
          <w:rPr>
            <w:rStyle w:val="CommentReference"/>
          </w:rPr>
          <w:commentReference w:id="161"/>
        </w:r>
        <w:r>
          <w:rPr>
            <w:rFonts w:ascii="Times New Roman" w:hAnsi="Times New Roman" w:cs="Times New Roman"/>
            <w:sz w:val="24"/>
          </w:rPr>
          <w:t xml:space="preserve">Other accessibility measures with different RTI-based predicting scheme or routing algorithm should be between the two benchmarks. For the same reason, although we use realistic real-time STP as a relaxed benchmark </w:t>
        </w:r>
        <w:r>
          <w:rPr>
            <w:rFonts w:ascii="Times New Roman" w:hAnsi="Times New Roman" w:cs="Times New Roman"/>
            <w:sz w:val="24"/>
          </w:rPr>
          <w:lastRenderedPageBreak/>
          <w:t>in this study, we do not claim the realistic measure can fully reflect all transit users’ behavior and can be a universally authoritative benchmark for all purposes. Many other routing algorithms, like open trip planner, adopt different assumptions and conditions, which almost guarantee their results will be different.</w:t>
        </w:r>
      </w:moveTo>
    </w:p>
    <w:moveToRangeEnd w:id="158"/>
    <w:p w14:paraId="1581C4E1" w14:textId="5A4EBC1E" w:rsidR="00B52953" w:rsidDel="00B52953" w:rsidRDefault="00B52953" w:rsidP="00674454">
      <w:pPr>
        <w:spacing w:line="480" w:lineRule="auto"/>
        <w:ind w:firstLine="720"/>
        <w:jc w:val="both"/>
        <w:rPr>
          <w:del w:id="162" w:author="Miller, Harvey" w:date="2021-10-11T14:53:00Z"/>
          <w:rFonts w:ascii="Times New Roman" w:hAnsi="Times New Roman" w:cs="Times New Roman"/>
          <w:sz w:val="24"/>
        </w:rPr>
      </w:pPr>
    </w:p>
    <w:p w14:paraId="640E12C4" w14:textId="75A96A0B" w:rsidR="00EE4D06" w:rsidRDefault="00EE4D06" w:rsidP="00674454">
      <w:pPr>
        <w:spacing w:line="48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_Ref84458279 \h </w:instrText>
      </w:r>
      <w:r>
        <w:rPr>
          <w:rFonts w:ascii="Times New Roman" w:hAnsi="Times New Roman" w:cs="Times New Roman"/>
          <w:sz w:val="24"/>
        </w:rPr>
      </w:r>
      <w:r>
        <w:rPr>
          <w:rFonts w:ascii="Times New Roman" w:hAnsi="Times New Roman" w:cs="Times New Roman"/>
          <w:sz w:val="24"/>
        </w:rPr>
        <w:fldChar w:fldCharType="separate"/>
      </w:r>
      <w:r w:rsidR="00A00369" w:rsidRPr="00EE4D06">
        <w:rPr>
          <w:rFonts w:ascii="Times New Roman" w:hAnsi="Times New Roman" w:cs="Times New Roman"/>
          <w:sz w:val="24"/>
        </w:rPr>
        <w:t>Figure 2</w:t>
      </w:r>
      <w:r>
        <w:rPr>
          <w:rFonts w:ascii="Times New Roman" w:hAnsi="Times New Roman" w:cs="Times New Roman"/>
          <w:sz w:val="24"/>
        </w:rPr>
        <w:fldChar w:fldCharType="end"/>
      </w:r>
      <w:r>
        <w:rPr>
          <w:rFonts w:ascii="Times New Roman" w:hAnsi="Times New Roman" w:cs="Times New Roman"/>
          <w:sz w:val="24"/>
        </w:rPr>
        <w:t xml:space="preserve"> illustrates six possible cases of relationship among the three STPs</w:t>
      </w:r>
      <w:r w:rsidR="00725800">
        <w:rPr>
          <w:rFonts w:ascii="Times New Roman" w:hAnsi="Times New Roman" w:cs="Times New Roman"/>
          <w:sz w:val="24"/>
        </w:rPr>
        <w:t xml:space="preserve">. The realistic accessibility </w:t>
      </w:r>
      <w:r w:rsidR="0027501A">
        <w:rPr>
          <w:rFonts w:ascii="Times New Roman" w:hAnsi="Times New Roman" w:cs="Times New Roman"/>
          <w:sz w:val="24"/>
        </w:rPr>
        <w:t xml:space="preserve">should </w:t>
      </w:r>
      <w:r w:rsidR="00725800">
        <w:rPr>
          <w:rFonts w:ascii="Times New Roman" w:hAnsi="Times New Roman" w:cs="Times New Roman"/>
          <w:sz w:val="24"/>
        </w:rPr>
        <w:t xml:space="preserve">always </w:t>
      </w:r>
      <w:r w:rsidR="00A04A6C">
        <w:rPr>
          <w:rFonts w:ascii="Times New Roman" w:hAnsi="Times New Roman" w:cs="Times New Roman"/>
          <w:sz w:val="24"/>
        </w:rPr>
        <w:t xml:space="preserve">be </w:t>
      </w:r>
      <w:r w:rsidR="00725800">
        <w:rPr>
          <w:rFonts w:ascii="Times New Roman" w:hAnsi="Times New Roman" w:cs="Times New Roman"/>
          <w:sz w:val="24"/>
        </w:rPr>
        <w:t xml:space="preserve">the smallest of the three, while </w:t>
      </w:r>
      <w:r w:rsidR="003B6429">
        <w:rPr>
          <w:rFonts w:ascii="Times New Roman" w:hAnsi="Times New Roman" w:cs="Times New Roman"/>
          <w:sz w:val="24"/>
        </w:rPr>
        <w:t xml:space="preserve">the </w:t>
      </w:r>
      <w:r w:rsidR="00237A51">
        <w:rPr>
          <w:rFonts w:ascii="Times New Roman" w:hAnsi="Times New Roman" w:cs="Times New Roman"/>
          <w:sz w:val="24"/>
        </w:rPr>
        <w:t>retrospective accessibility can be equal to, larger than, or smaller than the</w:t>
      </w:r>
      <w:r w:rsidR="00725800">
        <w:rPr>
          <w:rFonts w:ascii="Times New Roman" w:hAnsi="Times New Roman" w:cs="Times New Roman"/>
          <w:sz w:val="24"/>
        </w:rPr>
        <w:t xml:space="preserve"> scheduled accessibility</w:t>
      </w:r>
      <w:r w:rsidR="00237A51">
        <w:rPr>
          <w:rFonts w:ascii="Times New Roman" w:hAnsi="Times New Roman" w:cs="Times New Roman"/>
          <w:sz w:val="24"/>
        </w:rPr>
        <w:t xml:space="preserve"> depending on the network geometry and on-time performance. </w:t>
      </w:r>
    </w:p>
    <w:p w14:paraId="3B2F8236" w14:textId="77777777" w:rsidR="00EE4D06" w:rsidRDefault="00EE4D06" w:rsidP="00674454">
      <w:pPr>
        <w:keepNext/>
        <w:spacing w:line="480" w:lineRule="auto"/>
        <w:jc w:val="center"/>
      </w:pPr>
      <w:r>
        <w:rPr>
          <w:rFonts w:ascii="Times New Roman" w:hAnsi="Times New Roman" w:cs="Times New Roman"/>
          <w:noProof/>
          <w:sz w:val="24"/>
        </w:rPr>
        <w:drawing>
          <wp:inline distT="0" distB="0" distL="0" distR="0" wp14:anchorId="2898182E" wp14:editId="7821B34D">
            <wp:extent cx="4890052" cy="2258395"/>
            <wp:effectExtent l="0" t="0" r="635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93790" cy="2260121"/>
                    </a:xfrm>
                    <a:prstGeom prst="rect">
                      <a:avLst/>
                    </a:prstGeom>
                    <a:noFill/>
                    <a:ln>
                      <a:noFill/>
                    </a:ln>
                  </pic:spPr>
                </pic:pic>
              </a:graphicData>
            </a:graphic>
          </wp:inline>
        </w:drawing>
      </w:r>
    </w:p>
    <w:p w14:paraId="7E13C500" w14:textId="32E16289" w:rsidR="00664640" w:rsidRDefault="00EE4D06" w:rsidP="00674454">
      <w:pPr>
        <w:spacing w:line="480" w:lineRule="auto"/>
        <w:jc w:val="center"/>
        <w:rPr>
          <w:rFonts w:ascii="Times New Roman" w:hAnsi="Times New Roman" w:cs="Times New Roman"/>
          <w:sz w:val="24"/>
        </w:rPr>
      </w:pPr>
      <w:bookmarkStart w:id="163" w:name="_Ref84458279"/>
      <w:r w:rsidRPr="00EE4D06">
        <w:rPr>
          <w:rFonts w:ascii="Times New Roman" w:hAnsi="Times New Roman" w:cs="Times New Roman"/>
          <w:sz w:val="24"/>
        </w:rPr>
        <w:t xml:space="preserve">Figure </w:t>
      </w:r>
      <w:r w:rsidRPr="00EE4D06">
        <w:rPr>
          <w:rFonts w:ascii="Times New Roman" w:hAnsi="Times New Roman" w:cs="Times New Roman"/>
          <w:sz w:val="24"/>
        </w:rPr>
        <w:fldChar w:fldCharType="begin"/>
      </w:r>
      <w:r w:rsidRPr="00EE4D06">
        <w:rPr>
          <w:rFonts w:ascii="Times New Roman" w:hAnsi="Times New Roman" w:cs="Times New Roman"/>
          <w:sz w:val="24"/>
        </w:rPr>
        <w:instrText xml:space="preserve"> SEQ Figure \* ARABIC </w:instrText>
      </w:r>
      <w:r w:rsidRPr="00EE4D06">
        <w:rPr>
          <w:rFonts w:ascii="Times New Roman" w:hAnsi="Times New Roman" w:cs="Times New Roman"/>
          <w:sz w:val="24"/>
        </w:rPr>
        <w:fldChar w:fldCharType="separate"/>
      </w:r>
      <w:r w:rsidRPr="00EE4D06">
        <w:rPr>
          <w:rFonts w:ascii="Times New Roman" w:hAnsi="Times New Roman" w:cs="Times New Roman"/>
          <w:sz w:val="24"/>
        </w:rPr>
        <w:t>2</w:t>
      </w:r>
      <w:r w:rsidRPr="00EE4D06">
        <w:rPr>
          <w:rFonts w:ascii="Times New Roman" w:hAnsi="Times New Roman" w:cs="Times New Roman"/>
          <w:sz w:val="24"/>
        </w:rPr>
        <w:fldChar w:fldCharType="end"/>
      </w:r>
      <w:bookmarkEnd w:id="163"/>
      <w:r w:rsidRPr="00EE4D06">
        <w:rPr>
          <w:rFonts w:ascii="Times New Roman" w:hAnsi="Times New Roman" w:cs="Times New Roman"/>
          <w:sz w:val="24"/>
        </w:rPr>
        <w:t xml:space="preserve">: Possible </w:t>
      </w:r>
      <w:del w:id="164" w:author="Miller, Harvey" w:date="2021-10-11T14:49:00Z">
        <w:r w:rsidRPr="00EE4D06" w:rsidDel="00E61C61">
          <w:rPr>
            <w:rFonts w:ascii="Times New Roman" w:hAnsi="Times New Roman" w:cs="Times New Roman"/>
            <w:sz w:val="24"/>
          </w:rPr>
          <w:delText xml:space="preserve">cases of </w:delText>
        </w:r>
      </w:del>
      <w:r>
        <w:rPr>
          <w:rFonts w:ascii="Times New Roman" w:hAnsi="Times New Roman" w:cs="Times New Roman"/>
          <w:sz w:val="24"/>
        </w:rPr>
        <w:t xml:space="preserve">relationship among the </w:t>
      </w:r>
      <w:r w:rsidRPr="00EE4D06">
        <w:rPr>
          <w:rFonts w:ascii="Times New Roman" w:hAnsi="Times New Roman" w:cs="Times New Roman"/>
          <w:sz w:val="24"/>
        </w:rPr>
        <w:t>three STPs.</w:t>
      </w:r>
    </w:p>
    <w:p w14:paraId="5A006147" w14:textId="77777777" w:rsidR="00EE4D06" w:rsidRDefault="00EE4D06" w:rsidP="00674454">
      <w:pPr>
        <w:spacing w:line="480" w:lineRule="auto"/>
        <w:jc w:val="both"/>
        <w:rPr>
          <w:rFonts w:ascii="Times New Roman" w:hAnsi="Times New Roman" w:cs="Times New Roman"/>
          <w:sz w:val="24"/>
        </w:rPr>
      </w:pPr>
    </w:p>
    <w:p w14:paraId="6BBEE0EA" w14:textId="3C2EE09F" w:rsidR="00664640" w:rsidRPr="009E2D8D" w:rsidRDefault="00664640" w:rsidP="00674454">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 xml:space="preserve"> </w:t>
      </w:r>
      <w:r w:rsidR="00E85D5E" w:rsidRPr="009E2D8D">
        <w:rPr>
          <w:rFonts w:ascii="Times New Roman" w:hAnsi="Times New Roman" w:cs="Times New Roman"/>
          <w:sz w:val="24"/>
        </w:rPr>
        <w:t>A</w:t>
      </w:r>
      <w:r w:rsidRPr="009E2D8D">
        <w:rPr>
          <w:rFonts w:ascii="Times New Roman" w:hAnsi="Times New Roman" w:cs="Times New Roman"/>
          <w:sz w:val="24"/>
        </w:rPr>
        <w:t>ccessibility</w:t>
      </w:r>
      <w:r w:rsidR="00E85D5E" w:rsidRPr="009E2D8D">
        <w:rPr>
          <w:rFonts w:ascii="Times New Roman" w:hAnsi="Times New Roman" w:cs="Times New Roman"/>
          <w:sz w:val="24"/>
        </w:rPr>
        <w:t xml:space="preserve"> unreliability</w:t>
      </w:r>
    </w:p>
    <w:p w14:paraId="0F4D5CF6" w14:textId="45D73162" w:rsidR="00CB35DE" w:rsidRDefault="004E6DF2" w:rsidP="00674454">
      <w:pPr>
        <w:spacing w:line="480" w:lineRule="auto"/>
        <w:jc w:val="both"/>
        <w:rPr>
          <w:rFonts w:ascii="Times New Roman" w:hAnsi="Times New Roman" w:cs="Times New Roman"/>
          <w:sz w:val="24"/>
        </w:rPr>
      </w:pPr>
      <w:r>
        <w:rPr>
          <w:rFonts w:ascii="Times New Roman" w:hAnsi="Times New Roman" w:cs="Times New Roman"/>
          <w:sz w:val="24"/>
        </w:rPr>
        <w:t xml:space="preserve">The </w:t>
      </w:r>
      <w:r w:rsidR="003C5901">
        <w:rPr>
          <w:rFonts w:ascii="Times New Roman" w:hAnsi="Times New Roman" w:cs="Times New Roman"/>
          <w:sz w:val="24"/>
        </w:rPr>
        <w:t>d</w:t>
      </w:r>
      <w:r>
        <w:rPr>
          <w:rFonts w:ascii="Times New Roman" w:hAnsi="Times New Roman" w:cs="Times New Roman"/>
          <w:sz w:val="24"/>
        </w:rPr>
        <w:t>ifference between expect</w:t>
      </w:r>
      <w:r w:rsidR="00440C78">
        <w:rPr>
          <w:rFonts w:ascii="Times New Roman" w:hAnsi="Times New Roman" w:cs="Times New Roman"/>
          <w:sz w:val="24"/>
        </w:rPr>
        <w:t>ed</w:t>
      </w:r>
      <w:r>
        <w:rPr>
          <w:rFonts w:ascii="Times New Roman" w:hAnsi="Times New Roman" w:cs="Times New Roman"/>
          <w:sz w:val="24"/>
        </w:rPr>
        <w:t xml:space="preserve"> </w:t>
      </w:r>
      <w:r w:rsidR="007105DA">
        <w:rPr>
          <w:rFonts w:ascii="Times New Roman" w:hAnsi="Times New Roman" w:cs="Times New Roman"/>
          <w:sz w:val="24"/>
        </w:rPr>
        <w:t xml:space="preserve">(scheduled </w:t>
      </w:r>
      <w:r w:rsidR="00DF745C">
        <w:rPr>
          <w:rFonts w:ascii="Times New Roman" w:hAnsi="Times New Roman" w:cs="Times New Roman"/>
          <w:sz w:val="24"/>
        </w:rPr>
        <w:t xml:space="preserve">STP </w:t>
      </w:r>
      <w:r w:rsidR="007105DA">
        <w:rPr>
          <w:rFonts w:ascii="Times New Roman" w:hAnsi="Times New Roman" w:cs="Times New Roman"/>
          <w:sz w:val="24"/>
        </w:rPr>
        <w:t xml:space="preserve">and retrospective real-time STP) </w:t>
      </w:r>
      <w:r>
        <w:rPr>
          <w:rFonts w:ascii="Times New Roman" w:hAnsi="Times New Roman" w:cs="Times New Roman"/>
          <w:sz w:val="24"/>
        </w:rPr>
        <w:t xml:space="preserve">and the </w:t>
      </w:r>
      <w:r w:rsidR="002B6265">
        <w:rPr>
          <w:rFonts w:ascii="Times New Roman" w:hAnsi="Times New Roman" w:cs="Times New Roman"/>
          <w:sz w:val="24"/>
        </w:rPr>
        <w:t>delivered</w:t>
      </w:r>
      <w:r w:rsidR="00440C78">
        <w:rPr>
          <w:rFonts w:ascii="Times New Roman" w:hAnsi="Times New Roman" w:cs="Times New Roman"/>
          <w:sz w:val="24"/>
        </w:rPr>
        <w:t xml:space="preserve"> accessibility measur</w:t>
      </w:r>
      <w:r w:rsidR="00494A59">
        <w:rPr>
          <w:rFonts w:ascii="Times New Roman" w:hAnsi="Times New Roman" w:cs="Times New Roman"/>
          <w:sz w:val="24"/>
        </w:rPr>
        <w:t>es</w:t>
      </w:r>
      <w:r>
        <w:rPr>
          <w:rFonts w:ascii="Times New Roman" w:hAnsi="Times New Roman" w:cs="Times New Roman"/>
          <w:sz w:val="24"/>
        </w:rPr>
        <w:t xml:space="preserve"> </w:t>
      </w:r>
      <w:r w:rsidR="003C46B3">
        <w:rPr>
          <w:rFonts w:ascii="Times New Roman" w:hAnsi="Times New Roman" w:cs="Times New Roman"/>
          <w:sz w:val="24"/>
        </w:rPr>
        <w:t xml:space="preserve">(realistic real-time STP) </w:t>
      </w:r>
      <w:r w:rsidR="00273025">
        <w:rPr>
          <w:rFonts w:ascii="Times New Roman" w:hAnsi="Times New Roman" w:cs="Times New Roman"/>
          <w:sz w:val="24"/>
        </w:rPr>
        <w:t xml:space="preserve">can be defined as </w:t>
      </w:r>
      <w:r>
        <w:rPr>
          <w:rFonts w:ascii="Times New Roman" w:hAnsi="Times New Roman" w:cs="Times New Roman"/>
          <w:sz w:val="24"/>
        </w:rPr>
        <w:t xml:space="preserve">the </w:t>
      </w:r>
      <w:r w:rsidRPr="004E6DF2">
        <w:rPr>
          <w:rFonts w:ascii="Times New Roman" w:hAnsi="Times New Roman" w:cs="Times New Roman"/>
          <w:i/>
          <w:iCs/>
          <w:sz w:val="24"/>
        </w:rPr>
        <w:t>accessibility</w:t>
      </w:r>
      <w:r w:rsidR="003C5901">
        <w:rPr>
          <w:rFonts w:ascii="Times New Roman" w:hAnsi="Times New Roman" w:cs="Times New Roman"/>
          <w:i/>
          <w:iCs/>
          <w:sz w:val="24"/>
        </w:rPr>
        <w:t xml:space="preserve"> </w:t>
      </w:r>
      <w:r w:rsidR="007630F9">
        <w:rPr>
          <w:rFonts w:ascii="Times New Roman" w:hAnsi="Times New Roman" w:cs="Times New Roman"/>
          <w:i/>
          <w:iCs/>
          <w:sz w:val="24"/>
        </w:rPr>
        <w:t xml:space="preserve">unreliability. </w:t>
      </w:r>
      <w:r w:rsidR="00273025">
        <w:rPr>
          <w:rFonts w:ascii="Times New Roman" w:hAnsi="Times New Roman" w:cs="Times New Roman"/>
          <w:sz w:val="24"/>
        </w:rPr>
        <w:t xml:space="preserve">Based on the </w:t>
      </w:r>
      <w:r w:rsidR="00F80828">
        <w:rPr>
          <w:rFonts w:ascii="Times New Roman" w:hAnsi="Times New Roman" w:cs="Times New Roman"/>
          <w:sz w:val="24"/>
        </w:rPr>
        <w:t xml:space="preserve">STP definition we give, we define accessibility </w:t>
      </w:r>
      <w:r w:rsidR="00104565">
        <w:rPr>
          <w:rFonts w:ascii="Times New Roman" w:hAnsi="Times New Roman" w:cs="Times New Roman"/>
          <w:sz w:val="24"/>
        </w:rPr>
        <w:t xml:space="preserve">unreliability </w:t>
      </w:r>
      <w:r w:rsidR="00F80828">
        <w:rPr>
          <w:rFonts w:ascii="Times New Roman" w:hAnsi="Times New Roman" w:cs="Times New Roman"/>
          <w:sz w:val="24"/>
        </w:rPr>
        <w:t>as:</w:t>
      </w:r>
      <w:r w:rsidR="008615A5">
        <w:rPr>
          <w:rFonts w:ascii="Times New Roman" w:hAnsi="Times New Roman" w:cs="Times New Roman"/>
          <w:sz w:val="24"/>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103829" w14:paraId="16DAAFC8" w14:textId="77777777" w:rsidTr="00944CC6">
        <w:trPr>
          <w:jc w:val="center"/>
        </w:trPr>
        <w:tc>
          <w:tcPr>
            <w:tcW w:w="985" w:type="dxa"/>
            <w:vAlign w:val="center"/>
          </w:tcPr>
          <w:p w14:paraId="50C67A56" w14:textId="77777777" w:rsidR="00103829" w:rsidRDefault="00103829" w:rsidP="00674454">
            <w:pPr>
              <w:spacing w:line="480" w:lineRule="auto"/>
              <w:jc w:val="both"/>
              <w:rPr>
                <w:rFonts w:ascii="Times New Roman" w:hAnsi="Times New Roman" w:cs="Times New Roman"/>
                <w:sz w:val="24"/>
              </w:rPr>
            </w:pPr>
          </w:p>
        </w:tc>
        <w:tc>
          <w:tcPr>
            <w:tcW w:w="7020" w:type="dxa"/>
            <w:vAlign w:val="center"/>
          </w:tcPr>
          <w:p w14:paraId="6950209D" w14:textId="5CD8BA66" w:rsidR="00103829" w:rsidRDefault="007E0215" w:rsidP="00674454">
            <w:pPr>
              <w:spacing w:line="480" w:lineRule="auto"/>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U</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 xml:space="preserve">= </m:t>
                </m:r>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den>
                </m:f>
                <m:r>
                  <w:rPr>
                    <w:rFonts w:ascii="Cambria Math" w:hAnsi="Cambria Math" w:cs="Times New Roman"/>
                    <w:sz w:val="24"/>
                  </w:rPr>
                  <m:t>=</m:t>
                </m:r>
                <m:d>
                  <m:dPr>
                    <m:begChr m:val="{"/>
                    <m:endChr m:val="}"/>
                    <m:ctrlPr>
                      <w:rPr>
                        <w:rFonts w:ascii="Cambria Math" w:hAnsi="Cambria Math" w:cs="Times New Roman"/>
                        <w:i/>
                        <w:sz w:val="24"/>
                      </w:rPr>
                    </m:ctrlPr>
                  </m:dPr>
                  <m:e>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den>
                    </m:f>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42000C0A" w14:textId="4A8E9013" w:rsidR="00103829" w:rsidRDefault="00103829" w:rsidP="00674454">
            <w:pPr>
              <w:spacing w:after="160" w:line="480" w:lineRule="auto"/>
              <w:jc w:val="both"/>
              <w:rPr>
                <w:rFonts w:ascii="Times New Roman" w:hAnsi="Times New Roman" w:cs="Times New Roman"/>
                <w:sz w:val="24"/>
              </w:rPr>
            </w:pPr>
            <w:bookmarkStart w:id="165" w:name="_Ref84149677"/>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A00369">
              <w:rPr>
                <w:rFonts w:ascii="Times New Roman" w:hAnsi="Times New Roman" w:cs="Times New Roman"/>
                <w:noProof/>
                <w:sz w:val="24"/>
              </w:rPr>
              <w:t>4</w:t>
            </w:r>
            <w:r w:rsidRPr="00DD4874">
              <w:rPr>
                <w:rFonts w:ascii="Times New Roman" w:hAnsi="Times New Roman" w:cs="Times New Roman"/>
                <w:sz w:val="24"/>
              </w:rPr>
              <w:fldChar w:fldCharType="end"/>
            </w:r>
            <w:bookmarkEnd w:id="165"/>
            <w:r w:rsidRPr="00DD4874">
              <w:rPr>
                <w:rFonts w:ascii="Times New Roman" w:hAnsi="Times New Roman" w:cs="Times New Roman"/>
                <w:sz w:val="24"/>
              </w:rPr>
              <w:t>)</w:t>
            </w:r>
          </w:p>
        </w:tc>
      </w:tr>
    </w:tbl>
    <w:p w14:paraId="10550336" w14:textId="64D408FB" w:rsidR="001A2A45" w:rsidRDefault="00FA01FC" w:rsidP="00674454">
      <w:pPr>
        <w:spacing w:line="480" w:lineRule="auto"/>
        <w:jc w:val="both"/>
        <w:rPr>
          <w:rFonts w:ascii="Times New Roman" w:hAnsi="Times New Roman" w:cs="Times New Roman"/>
          <w:sz w:val="24"/>
        </w:rPr>
      </w:pPr>
      <w:r>
        <w:rPr>
          <w:rFonts w:ascii="Times New Roman" w:hAnsi="Times New Roman" w:cs="Times New Roman"/>
          <w:sz w:val="24"/>
        </w:rPr>
        <w:t xml:space="preserve">where: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expected STP (schedule or retrospective)</w:t>
      </w:r>
      <w:r w:rsidR="00AC5BD0">
        <w:rPr>
          <w:rFonts w:ascii="Times New Roman" w:hAnsi="Times New Roman" w:cs="Times New Roman"/>
          <w:sz w:val="24"/>
        </w:rPr>
        <w:t xml:space="preserve"> </w:t>
      </w:r>
      <w:r w:rsidR="00473333">
        <w:rPr>
          <w:rFonts w:ascii="Times New Roman" w:hAnsi="Times New Roman" w:cs="Times New Roman"/>
          <w:sz w:val="24"/>
        </w:rPr>
        <w:t>starting from</w:t>
      </w:r>
      <w:r w:rsidR="00AC5BD0">
        <w:rPr>
          <w:rFonts w:ascii="Times New Roman" w:hAnsi="Times New Roman" w:cs="Times New Roman"/>
          <w:sz w:val="24"/>
        </w:rPr>
        <w:t xml:space="preserve"> a time point </w:t>
      </w:r>
      <m:oMath>
        <m:r>
          <w:rPr>
            <w:rFonts w:ascii="Cambria Math" w:hAnsi="Cambria Math" w:cs="Times New Roman"/>
            <w:sz w:val="24"/>
          </w:rPr>
          <m:t>ϕ</m:t>
        </m:r>
      </m:oMath>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P</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realistic STP,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expected travel time,</w:t>
      </w:r>
      <w:r w:rsidR="000D3141">
        <w:rPr>
          <w:rFonts w:ascii="Times New Roman" w:hAnsi="Times New Roman" w:cs="Times New Roman"/>
          <w:sz w:val="24"/>
        </w:rPr>
        <w:t xml:space="preserve"> and</w:t>
      </w:r>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realistic real-time travel time.</w:t>
      </w:r>
      <w:r w:rsidR="001A2A45">
        <w:rPr>
          <w:rFonts w:ascii="Times New Roman" w:hAnsi="Times New Roman" w:cs="Times New Roman"/>
          <w:sz w:val="24"/>
        </w:rPr>
        <w:t xml:space="preserve"> </w:t>
      </w:r>
      <w:r w:rsidR="009C4339" w:rsidRPr="007630F9">
        <w:rPr>
          <w:rFonts w:ascii="Times New Roman" w:hAnsi="Times New Roman" w:cs="Times New Roman"/>
          <w:sz w:val="24"/>
        </w:rPr>
        <w:t xml:space="preserve">We </w:t>
      </w:r>
      <w:r w:rsidR="009C4339">
        <w:rPr>
          <w:rFonts w:ascii="Times New Roman" w:hAnsi="Times New Roman" w:cs="Times New Roman"/>
          <w:sz w:val="24"/>
        </w:rPr>
        <w:t xml:space="preserve">calculate </w:t>
      </w:r>
      <w:r w:rsidR="007F78E9">
        <w:rPr>
          <w:rFonts w:ascii="Times New Roman" w:hAnsi="Times New Roman" w:cs="Times New Roman"/>
          <w:sz w:val="24"/>
        </w:rPr>
        <w:t xml:space="preserve">two versions of </w:t>
      </w:r>
      <w:r w:rsidR="009C4339">
        <w:rPr>
          <w:rFonts w:ascii="Times New Roman" w:hAnsi="Times New Roman" w:cs="Times New Roman"/>
          <w:sz w:val="24"/>
        </w:rPr>
        <w:t>accessibility unreliability</w:t>
      </w:r>
      <w:r w:rsidR="004C2A7B">
        <w:rPr>
          <w:rFonts w:ascii="Times New Roman" w:hAnsi="Times New Roman" w:cs="Times New Roman"/>
          <w:sz w:val="24"/>
        </w:rPr>
        <w:t xml:space="preserve">: </w:t>
      </w:r>
      <w:r w:rsidR="009C4339">
        <w:rPr>
          <w:rFonts w:ascii="Times New Roman" w:hAnsi="Times New Roman" w:cs="Times New Roman"/>
          <w:sz w:val="24"/>
        </w:rPr>
        <w:t xml:space="preserve">scheduled </w:t>
      </w:r>
      <w:r w:rsidR="00FA4C79">
        <w:rPr>
          <w:rFonts w:ascii="Times New Roman" w:hAnsi="Times New Roman" w:cs="Times New Roman"/>
          <w:sz w:val="24"/>
        </w:rPr>
        <w:t xml:space="preserve">STP’s unreliability </w:t>
      </w:r>
      <w:r w:rsidR="009C4339">
        <w:rPr>
          <w:rFonts w:ascii="Times New Roman" w:hAnsi="Times New Roman" w:cs="Times New Roman"/>
          <w:sz w:val="24"/>
        </w:rPr>
        <w:t>and retrospective real-time ST</w:t>
      </w:r>
      <w:r w:rsidR="007F78E9">
        <w:rPr>
          <w:rFonts w:ascii="Times New Roman" w:hAnsi="Times New Roman" w:cs="Times New Roman"/>
          <w:sz w:val="24"/>
        </w:rPr>
        <w:t>P</w:t>
      </w:r>
      <w:r w:rsidR="00FA4C79">
        <w:rPr>
          <w:rFonts w:ascii="Times New Roman" w:hAnsi="Times New Roman" w:cs="Times New Roman"/>
          <w:sz w:val="24"/>
        </w:rPr>
        <w:t>’s unreliability</w:t>
      </w:r>
      <w:r w:rsidR="009C4339">
        <w:rPr>
          <w:rFonts w:ascii="Times New Roman" w:hAnsi="Times New Roman" w:cs="Times New Roman"/>
          <w:sz w:val="24"/>
        </w:rPr>
        <w:t xml:space="preserve">. Scheduled STP </w:t>
      </w:r>
      <w:r w:rsidR="00681415">
        <w:rPr>
          <w:rFonts w:ascii="Times New Roman" w:hAnsi="Times New Roman" w:cs="Times New Roman"/>
          <w:sz w:val="24"/>
        </w:rPr>
        <w:t xml:space="preserve">is </w:t>
      </w:r>
      <w:r w:rsidR="009C4339">
        <w:rPr>
          <w:rFonts w:ascii="Times New Roman" w:hAnsi="Times New Roman" w:cs="Times New Roman"/>
          <w:sz w:val="24"/>
        </w:rPr>
        <w:t xml:space="preserve">the </w:t>
      </w:r>
      <w:r w:rsidR="00681415">
        <w:rPr>
          <w:rFonts w:ascii="Times New Roman" w:hAnsi="Times New Roman" w:cs="Times New Roman"/>
          <w:sz w:val="24"/>
        </w:rPr>
        <w:t xml:space="preserve">promise that the transit authorities make with users, while realistic STPs are the actual experience the transit system delivers. The difference between the two </w:t>
      </w:r>
      <w:r w:rsidR="009C4339">
        <w:rPr>
          <w:rFonts w:ascii="Times New Roman" w:hAnsi="Times New Roman" w:cs="Times New Roman"/>
          <w:sz w:val="24"/>
        </w:rPr>
        <w:t>represents the part of accessibility the transit system loses during the operation compared with the schedule.</w:t>
      </w:r>
      <w:r w:rsidR="005626DB">
        <w:rPr>
          <w:rFonts w:ascii="Times New Roman" w:hAnsi="Times New Roman" w:cs="Times New Roman"/>
          <w:sz w:val="24"/>
        </w:rPr>
        <w:t xml:space="preserve"> </w:t>
      </w:r>
    </w:p>
    <w:p w14:paraId="05E497BA" w14:textId="73BBBAF0" w:rsidR="00944CC6" w:rsidDel="00960516" w:rsidRDefault="00D12B18" w:rsidP="00674454">
      <w:pPr>
        <w:spacing w:line="480" w:lineRule="auto"/>
        <w:ind w:firstLine="720"/>
        <w:jc w:val="both"/>
        <w:rPr>
          <w:moveFrom w:id="166" w:author="Miller, Harvey" w:date="2021-10-11T14:53:00Z"/>
          <w:rFonts w:ascii="Times New Roman" w:hAnsi="Times New Roman" w:cs="Times New Roman"/>
          <w:sz w:val="24"/>
        </w:rPr>
      </w:pPr>
      <w:moveFromRangeStart w:id="167" w:author="Miller, Harvey" w:date="2021-10-11T14:53:00Z" w:name="move84856288"/>
      <w:moveFrom w:id="168" w:author="Miller, Harvey" w:date="2021-10-11T14:53:00Z">
        <w:r w:rsidDel="00960516">
          <w:rPr>
            <w:rFonts w:ascii="Times New Roman" w:hAnsi="Times New Roman" w:cs="Times New Roman"/>
            <w:sz w:val="24"/>
          </w:rPr>
          <w:t xml:space="preserve">From the perspective of information veracity, we </w:t>
        </w:r>
        <w:r w:rsidR="001962C5" w:rsidDel="00960516">
          <w:rPr>
            <w:rFonts w:ascii="Times New Roman" w:hAnsi="Times New Roman" w:cs="Times New Roman"/>
            <w:sz w:val="24"/>
          </w:rPr>
          <w:t>can</w:t>
        </w:r>
        <w:r w:rsidR="006D3C70" w:rsidDel="00960516">
          <w:rPr>
            <w:rFonts w:ascii="Times New Roman" w:hAnsi="Times New Roman" w:cs="Times New Roman"/>
            <w:sz w:val="24"/>
          </w:rPr>
          <w:t xml:space="preserve"> also</w:t>
        </w:r>
        <w:r w:rsidR="001962C5" w:rsidDel="00960516">
          <w:rPr>
            <w:rFonts w:ascii="Times New Roman" w:hAnsi="Times New Roman" w:cs="Times New Roman"/>
            <w:sz w:val="24"/>
          </w:rPr>
          <w:t xml:space="preserve"> consider</w:t>
        </w:r>
        <w:r w:rsidDel="00960516">
          <w:rPr>
            <w:rFonts w:ascii="Times New Roman" w:hAnsi="Times New Roman" w:cs="Times New Roman"/>
            <w:sz w:val="24"/>
          </w:rPr>
          <w:t xml:space="preserve"> retrospective accessibility as the measure with perfect </w:t>
        </w:r>
        <w:r w:rsidR="007A7F0E" w:rsidDel="00960516">
          <w:rPr>
            <w:rFonts w:ascii="Times New Roman" w:hAnsi="Times New Roman" w:cs="Times New Roman"/>
            <w:sz w:val="24"/>
          </w:rPr>
          <w:t>RTI</w:t>
        </w:r>
        <w:r w:rsidDel="00960516">
          <w:rPr>
            <w:rFonts w:ascii="Times New Roman" w:hAnsi="Times New Roman" w:cs="Times New Roman"/>
            <w:sz w:val="24"/>
          </w:rPr>
          <w:t xml:space="preserve"> input</w:t>
        </w:r>
        <w:r w:rsidR="001962C5" w:rsidDel="00960516">
          <w:rPr>
            <w:rFonts w:ascii="Times New Roman" w:hAnsi="Times New Roman" w:cs="Times New Roman"/>
            <w:sz w:val="24"/>
          </w:rPr>
          <w:t xml:space="preserve">, which can fully </w:t>
        </w:r>
        <w:r w:rsidR="0035511C" w:rsidDel="00960516">
          <w:rPr>
            <w:rFonts w:ascii="Times New Roman" w:hAnsi="Times New Roman" w:cs="Times New Roman"/>
            <w:sz w:val="24"/>
          </w:rPr>
          <w:t>foretell</w:t>
        </w:r>
        <w:r w:rsidR="001962C5" w:rsidDel="00960516">
          <w:rPr>
            <w:rFonts w:ascii="Times New Roman" w:hAnsi="Times New Roman" w:cs="Times New Roman"/>
            <w:sz w:val="24"/>
          </w:rPr>
          <w:t xml:space="preserve"> the futur</w:t>
        </w:r>
        <w:r w:rsidR="0020751E" w:rsidDel="00960516">
          <w:rPr>
            <w:rFonts w:ascii="Times New Roman" w:hAnsi="Times New Roman" w:cs="Times New Roman"/>
            <w:sz w:val="24"/>
          </w:rPr>
          <w:t>e</w:t>
        </w:r>
        <w:r w:rsidR="00493219" w:rsidDel="00960516">
          <w:rPr>
            <w:rFonts w:ascii="Times New Roman" w:hAnsi="Times New Roman" w:cs="Times New Roman"/>
            <w:sz w:val="24"/>
          </w:rPr>
          <w:t xml:space="preserve"> and is not feasible</w:t>
        </w:r>
        <w:r w:rsidR="0020751E" w:rsidDel="00960516">
          <w:rPr>
            <w:rFonts w:ascii="Times New Roman" w:hAnsi="Times New Roman" w:cs="Times New Roman"/>
            <w:sz w:val="24"/>
          </w:rPr>
          <w:t xml:space="preserve">. We can also consider realistic accessibility as the measure with no </w:t>
        </w:r>
        <w:r w:rsidR="007A7F0E" w:rsidDel="00960516">
          <w:rPr>
            <w:rFonts w:ascii="Times New Roman" w:hAnsi="Times New Roman" w:cs="Times New Roman"/>
            <w:sz w:val="24"/>
          </w:rPr>
          <w:t>RTI</w:t>
        </w:r>
        <w:r w:rsidR="0020751E" w:rsidDel="00960516">
          <w:rPr>
            <w:rFonts w:ascii="Times New Roman" w:hAnsi="Times New Roman" w:cs="Times New Roman"/>
            <w:sz w:val="24"/>
          </w:rPr>
          <w:t xml:space="preserve"> input, which cannot </w:t>
        </w:r>
        <w:r w:rsidR="0035511C" w:rsidDel="00960516">
          <w:rPr>
            <w:rFonts w:ascii="Times New Roman" w:hAnsi="Times New Roman" w:cs="Times New Roman"/>
            <w:sz w:val="24"/>
          </w:rPr>
          <w:t xml:space="preserve">foretell </w:t>
        </w:r>
        <w:r w:rsidR="0020751E" w:rsidDel="00960516">
          <w:rPr>
            <w:rFonts w:ascii="Times New Roman" w:hAnsi="Times New Roman" w:cs="Times New Roman"/>
            <w:sz w:val="24"/>
          </w:rPr>
          <w:t>the future at all.</w:t>
        </w:r>
        <w:r w:rsidR="007A7F0E" w:rsidDel="00960516">
          <w:rPr>
            <w:rFonts w:ascii="Times New Roman" w:hAnsi="Times New Roman" w:cs="Times New Roman"/>
            <w:sz w:val="24"/>
          </w:rPr>
          <w:t xml:space="preserve"> Therefore, w</w:t>
        </w:r>
        <w:commentRangeStart w:id="169"/>
        <w:commentRangeStart w:id="170"/>
        <w:r w:rsidDel="00960516">
          <w:rPr>
            <w:rFonts w:ascii="Times New Roman" w:hAnsi="Times New Roman" w:cs="Times New Roman"/>
            <w:sz w:val="24"/>
          </w:rPr>
          <w:t xml:space="preserve">e view the retrospective and realistic STP as the </w:t>
        </w:r>
        <w:r w:rsidRPr="00E0190A" w:rsidDel="00960516">
          <w:rPr>
            <w:rFonts w:ascii="Times New Roman" w:hAnsi="Times New Roman" w:cs="Times New Roman"/>
            <w:i/>
            <w:iCs/>
            <w:sz w:val="24"/>
          </w:rPr>
          <w:t>upper</w:t>
        </w:r>
        <w:r w:rsidR="00E0190A" w:rsidDel="00960516">
          <w:rPr>
            <w:rFonts w:ascii="Times New Roman" w:hAnsi="Times New Roman" w:cs="Times New Roman"/>
            <w:i/>
            <w:iCs/>
            <w:sz w:val="24"/>
          </w:rPr>
          <w:t xml:space="preserve"> bound</w:t>
        </w:r>
        <w:r w:rsidDel="00960516">
          <w:rPr>
            <w:rFonts w:ascii="Times New Roman" w:hAnsi="Times New Roman" w:cs="Times New Roman"/>
            <w:sz w:val="24"/>
          </w:rPr>
          <w:t xml:space="preserve"> and </w:t>
        </w:r>
        <w:r w:rsidRPr="00E0190A" w:rsidDel="00960516">
          <w:rPr>
            <w:rFonts w:ascii="Times New Roman" w:hAnsi="Times New Roman" w:cs="Times New Roman"/>
            <w:i/>
            <w:iCs/>
            <w:sz w:val="24"/>
          </w:rPr>
          <w:t>lower bound</w:t>
        </w:r>
        <w:r w:rsidDel="00960516">
          <w:rPr>
            <w:rFonts w:ascii="Times New Roman" w:hAnsi="Times New Roman" w:cs="Times New Roman"/>
            <w:sz w:val="24"/>
          </w:rPr>
          <w:t xml:space="preserve"> of the experienced accessibility, respectively. </w:t>
        </w:r>
        <w:commentRangeEnd w:id="169"/>
        <w:r w:rsidDel="00960516">
          <w:rPr>
            <w:rStyle w:val="CommentReference"/>
          </w:rPr>
          <w:commentReference w:id="169"/>
        </w:r>
        <w:commentRangeEnd w:id="170"/>
        <w:r w:rsidDel="00960516">
          <w:rPr>
            <w:rStyle w:val="CommentReference"/>
          </w:rPr>
          <w:commentReference w:id="170"/>
        </w:r>
        <w:r w:rsidR="006C1A5B" w:rsidDel="00960516">
          <w:rPr>
            <w:rFonts w:ascii="Times New Roman" w:hAnsi="Times New Roman" w:cs="Times New Roman"/>
            <w:sz w:val="24"/>
          </w:rPr>
          <w:t xml:space="preserve">Other accessibility measures with different </w:t>
        </w:r>
        <w:r w:rsidR="007A7F0E" w:rsidDel="00960516">
          <w:rPr>
            <w:rFonts w:ascii="Times New Roman" w:hAnsi="Times New Roman" w:cs="Times New Roman"/>
            <w:sz w:val="24"/>
          </w:rPr>
          <w:t>RTI-based predicting scheme</w:t>
        </w:r>
        <w:r w:rsidR="006C1A5B" w:rsidDel="00960516">
          <w:rPr>
            <w:rFonts w:ascii="Times New Roman" w:hAnsi="Times New Roman" w:cs="Times New Roman"/>
            <w:sz w:val="24"/>
          </w:rPr>
          <w:t xml:space="preserve"> or routing algorithm should </w:t>
        </w:r>
        <w:r w:rsidR="004F333D" w:rsidDel="00960516">
          <w:rPr>
            <w:rFonts w:ascii="Times New Roman" w:hAnsi="Times New Roman" w:cs="Times New Roman"/>
            <w:sz w:val="24"/>
          </w:rPr>
          <w:t>be between the two benchmarks.</w:t>
        </w:r>
        <w:r w:rsidR="00A90E75" w:rsidDel="00960516">
          <w:rPr>
            <w:rFonts w:ascii="Times New Roman" w:hAnsi="Times New Roman" w:cs="Times New Roman"/>
            <w:sz w:val="24"/>
          </w:rPr>
          <w:t xml:space="preserve"> For the same reason, </w:t>
        </w:r>
        <w:r w:rsidR="001F7EDB" w:rsidDel="00960516">
          <w:rPr>
            <w:rFonts w:ascii="Times New Roman" w:hAnsi="Times New Roman" w:cs="Times New Roman"/>
            <w:sz w:val="24"/>
          </w:rPr>
          <w:t>although</w:t>
        </w:r>
        <w:r w:rsidR="00FE6A1D" w:rsidDel="00960516">
          <w:rPr>
            <w:rFonts w:ascii="Times New Roman" w:hAnsi="Times New Roman" w:cs="Times New Roman"/>
            <w:sz w:val="24"/>
          </w:rPr>
          <w:t xml:space="preserve"> we use realistic real-time STP as a </w:t>
        </w:r>
        <w:r w:rsidR="00530785" w:rsidDel="00960516">
          <w:rPr>
            <w:rFonts w:ascii="Times New Roman" w:hAnsi="Times New Roman" w:cs="Times New Roman"/>
            <w:sz w:val="24"/>
          </w:rPr>
          <w:t xml:space="preserve">relaxed </w:t>
        </w:r>
        <w:r w:rsidR="00FE6A1D" w:rsidDel="00960516">
          <w:rPr>
            <w:rFonts w:ascii="Times New Roman" w:hAnsi="Times New Roman" w:cs="Times New Roman"/>
            <w:sz w:val="24"/>
          </w:rPr>
          <w:t xml:space="preserve">benchmark in this study, we do not </w:t>
        </w:r>
        <w:r w:rsidR="006D4B71" w:rsidDel="00960516">
          <w:rPr>
            <w:rFonts w:ascii="Times New Roman" w:hAnsi="Times New Roman" w:cs="Times New Roman"/>
            <w:sz w:val="24"/>
          </w:rPr>
          <w:t>claim</w:t>
        </w:r>
        <w:r w:rsidR="00FE6A1D" w:rsidDel="00960516">
          <w:rPr>
            <w:rFonts w:ascii="Times New Roman" w:hAnsi="Times New Roman" w:cs="Times New Roman"/>
            <w:sz w:val="24"/>
          </w:rPr>
          <w:t xml:space="preserve"> the realistic </w:t>
        </w:r>
        <w:r w:rsidR="00517841" w:rsidDel="00960516">
          <w:rPr>
            <w:rFonts w:ascii="Times New Roman" w:hAnsi="Times New Roman" w:cs="Times New Roman"/>
            <w:sz w:val="24"/>
          </w:rPr>
          <w:t>measure</w:t>
        </w:r>
        <w:r w:rsidR="00FE6A1D" w:rsidDel="00960516">
          <w:rPr>
            <w:rFonts w:ascii="Times New Roman" w:hAnsi="Times New Roman" w:cs="Times New Roman"/>
            <w:sz w:val="24"/>
          </w:rPr>
          <w:t xml:space="preserve"> can fully reflect all transit users’ behavior and can be a universally authoritative benchmark</w:t>
        </w:r>
        <w:r w:rsidR="00A90E75" w:rsidDel="00960516">
          <w:rPr>
            <w:rFonts w:ascii="Times New Roman" w:hAnsi="Times New Roman" w:cs="Times New Roman"/>
            <w:sz w:val="24"/>
          </w:rPr>
          <w:t xml:space="preserve"> for all purposes</w:t>
        </w:r>
        <w:r w:rsidR="00FE6A1D" w:rsidDel="00960516">
          <w:rPr>
            <w:rFonts w:ascii="Times New Roman" w:hAnsi="Times New Roman" w:cs="Times New Roman"/>
            <w:sz w:val="24"/>
          </w:rPr>
          <w:t xml:space="preserve">. </w:t>
        </w:r>
        <w:r w:rsidR="00FF082B" w:rsidDel="00960516">
          <w:rPr>
            <w:rFonts w:ascii="Times New Roman" w:hAnsi="Times New Roman" w:cs="Times New Roman"/>
            <w:sz w:val="24"/>
          </w:rPr>
          <w:t>M</w:t>
        </w:r>
        <w:r w:rsidR="00FE6A1D" w:rsidDel="00960516">
          <w:rPr>
            <w:rFonts w:ascii="Times New Roman" w:hAnsi="Times New Roman" w:cs="Times New Roman"/>
            <w:sz w:val="24"/>
          </w:rPr>
          <w:t xml:space="preserve">any other </w:t>
        </w:r>
        <w:r w:rsidR="00903B56" w:rsidDel="00960516">
          <w:rPr>
            <w:rFonts w:ascii="Times New Roman" w:hAnsi="Times New Roman" w:cs="Times New Roman"/>
            <w:sz w:val="24"/>
          </w:rPr>
          <w:t>routing algorithms</w:t>
        </w:r>
        <w:r w:rsidR="00FF082B" w:rsidDel="00960516">
          <w:rPr>
            <w:rFonts w:ascii="Times New Roman" w:hAnsi="Times New Roman" w:cs="Times New Roman"/>
            <w:sz w:val="24"/>
          </w:rPr>
          <w:t xml:space="preserve">, </w:t>
        </w:r>
        <w:r w:rsidR="00FB0D49" w:rsidDel="00960516">
          <w:rPr>
            <w:rFonts w:ascii="Times New Roman" w:hAnsi="Times New Roman" w:cs="Times New Roman"/>
            <w:sz w:val="24"/>
          </w:rPr>
          <w:t xml:space="preserve">like </w:t>
        </w:r>
        <w:r w:rsidR="00FF082B" w:rsidDel="00960516">
          <w:rPr>
            <w:rFonts w:ascii="Times New Roman" w:hAnsi="Times New Roman" w:cs="Times New Roman"/>
            <w:sz w:val="24"/>
          </w:rPr>
          <w:t>open trip planner,</w:t>
        </w:r>
        <w:r w:rsidR="00903B56" w:rsidDel="00960516">
          <w:rPr>
            <w:rFonts w:ascii="Times New Roman" w:hAnsi="Times New Roman" w:cs="Times New Roman"/>
            <w:sz w:val="24"/>
          </w:rPr>
          <w:t xml:space="preserve"> </w:t>
        </w:r>
        <w:r w:rsidR="00FE6A1D" w:rsidDel="00960516">
          <w:rPr>
            <w:rFonts w:ascii="Times New Roman" w:hAnsi="Times New Roman" w:cs="Times New Roman"/>
            <w:sz w:val="24"/>
          </w:rPr>
          <w:t>adopt</w:t>
        </w:r>
        <w:r w:rsidR="00903B56" w:rsidDel="00960516">
          <w:rPr>
            <w:rFonts w:ascii="Times New Roman" w:hAnsi="Times New Roman" w:cs="Times New Roman"/>
            <w:sz w:val="24"/>
          </w:rPr>
          <w:t xml:space="preserve"> different assumptions</w:t>
        </w:r>
        <w:r w:rsidR="00FE6A1D" w:rsidDel="00960516">
          <w:rPr>
            <w:rFonts w:ascii="Times New Roman" w:hAnsi="Times New Roman" w:cs="Times New Roman"/>
            <w:sz w:val="24"/>
          </w:rPr>
          <w:t xml:space="preserve"> and conditions, which almost guarantee their results will be different.</w:t>
        </w:r>
      </w:moveFrom>
    </w:p>
    <w:moveFromRangeEnd w:id="167"/>
    <w:p w14:paraId="13F31701" w14:textId="77777777" w:rsidR="009C4339" w:rsidRDefault="009C4339" w:rsidP="00674454">
      <w:pPr>
        <w:spacing w:line="480" w:lineRule="auto"/>
        <w:jc w:val="both"/>
        <w:rPr>
          <w:rFonts w:ascii="Times New Roman" w:hAnsi="Times New Roman" w:cs="Times New Roman"/>
          <w:sz w:val="24"/>
        </w:rPr>
      </w:pPr>
    </w:p>
    <w:p w14:paraId="424C6326" w14:textId="07847FF3" w:rsidR="006B56EA" w:rsidRDefault="008261D8" w:rsidP="00674454">
      <w:pPr>
        <w:pStyle w:val="ListParagraph"/>
        <w:numPr>
          <w:ilvl w:val="0"/>
          <w:numId w:val="1"/>
        </w:numPr>
        <w:spacing w:line="480" w:lineRule="auto"/>
        <w:jc w:val="both"/>
        <w:rPr>
          <w:rFonts w:ascii="Times New Roman" w:hAnsi="Times New Roman" w:cs="Times New Roman"/>
          <w:sz w:val="24"/>
        </w:rPr>
      </w:pPr>
      <w:r>
        <w:rPr>
          <w:rFonts w:ascii="Times New Roman" w:hAnsi="Times New Roman" w:cs="Times New Roman"/>
          <w:sz w:val="24"/>
        </w:rPr>
        <w:t>Analysi</w:t>
      </w:r>
      <w:r w:rsidR="006B56EA">
        <w:rPr>
          <w:rFonts w:ascii="Times New Roman" w:hAnsi="Times New Roman" w:cs="Times New Roman"/>
          <w:sz w:val="24"/>
        </w:rPr>
        <w:t>s</w:t>
      </w:r>
    </w:p>
    <w:p w14:paraId="0FA3DC58" w14:textId="2D8AACA1" w:rsidR="000D7799" w:rsidRDefault="0085327A" w:rsidP="00674454">
      <w:pPr>
        <w:spacing w:line="480" w:lineRule="auto"/>
        <w:jc w:val="both"/>
        <w:rPr>
          <w:ins w:id="171" w:author="Miller, Harvey" w:date="2021-10-11T16:24:00Z"/>
          <w:rFonts w:ascii="Times New Roman" w:hAnsi="Times New Roman" w:cs="Times New Roman"/>
          <w:sz w:val="24"/>
        </w:rPr>
      </w:pPr>
      <w:r>
        <w:rPr>
          <w:rFonts w:ascii="Times New Roman" w:hAnsi="Times New Roman" w:cs="Times New Roman"/>
          <w:sz w:val="24"/>
        </w:rPr>
        <w:t xml:space="preserve">We </w:t>
      </w:r>
      <w:r w:rsidR="0007792A">
        <w:rPr>
          <w:rFonts w:ascii="Times New Roman" w:hAnsi="Times New Roman" w:cs="Times New Roman"/>
          <w:sz w:val="24"/>
        </w:rPr>
        <w:t xml:space="preserve">present </w:t>
      </w:r>
      <w:del w:id="172" w:author="Miller, Harvey" w:date="2021-10-11T16:18:00Z">
        <w:r w:rsidR="00B659F6" w:rsidDel="00C93A31">
          <w:rPr>
            <w:rFonts w:ascii="Times New Roman" w:hAnsi="Times New Roman" w:cs="Times New Roman"/>
            <w:sz w:val="24"/>
          </w:rPr>
          <w:delText>the</w:delText>
        </w:r>
        <w:r w:rsidR="0007792A" w:rsidDel="00C93A31">
          <w:rPr>
            <w:rFonts w:ascii="Times New Roman" w:hAnsi="Times New Roman" w:cs="Times New Roman"/>
            <w:sz w:val="24"/>
          </w:rPr>
          <w:delText xml:space="preserve"> analys</w:delText>
        </w:r>
        <w:r w:rsidR="00AC2E0B" w:rsidDel="00C93A31">
          <w:rPr>
            <w:rFonts w:ascii="Times New Roman" w:hAnsi="Times New Roman" w:cs="Times New Roman"/>
            <w:sz w:val="24"/>
          </w:rPr>
          <w:delText>i</w:delText>
        </w:r>
        <w:r w:rsidR="0007792A" w:rsidDel="00C93A31">
          <w:rPr>
            <w:rFonts w:ascii="Times New Roman" w:hAnsi="Times New Roman" w:cs="Times New Roman"/>
            <w:sz w:val="24"/>
          </w:rPr>
          <w:delText>s</w:delText>
        </w:r>
        <w:r w:rsidR="00AC2E0B" w:rsidDel="00C93A31">
          <w:rPr>
            <w:rFonts w:ascii="Times New Roman" w:hAnsi="Times New Roman" w:cs="Times New Roman"/>
            <w:sz w:val="24"/>
          </w:rPr>
          <w:delText xml:space="preserve"> </w:delText>
        </w:r>
      </w:del>
      <w:r w:rsidR="00AC2E0B">
        <w:rPr>
          <w:rFonts w:ascii="Times New Roman" w:hAnsi="Times New Roman" w:cs="Times New Roman"/>
          <w:sz w:val="24"/>
        </w:rPr>
        <w:t>results</w:t>
      </w:r>
      <w:r w:rsidR="0007792A">
        <w:rPr>
          <w:rFonts w:ascii="Times New Roman" w:hAnsi="Times New Roman" w:cs="Times New Roman"/>
          <w:sz w:val="24"/>
        </w:rPr>
        <w:t xml:space="preserve"> in this section based on the methods </w:t>
      </w:r>
      <w:del w:id="173" w:author="Miller, Harvey" w:date="2021-10-11T14:53:00Z">
        <w:r w:rsidR="0007792A" w:rsidDel="00C206DA">
          <w:rPr>
            <w:rFonts w:ascii="Times New Roman" w:hAnsi="Times New Roman" w:cs="Times New Roman"/>
            <w:sz w:val="24"/>
          </w:rPr>
          <w:delText xml:space="preserve">we proposed </w:delText>
        </w:r>
      </w:del>
      <w:r w:rsidR="0007792A">
        <w:rPr>
          <w:rFonts w:ascii="Times New Roman" w:hAnsi="Times New Roman" w:cs="Times New Roman"/>
          <w:sz w:val="24"/>
        </w:rPr>
        <w:t xml:space="preserve">above: we first discuss the general difference between scheduled, retrospective, and realistic STP. We then show the spatial pattern of accessibility unreliability </w:t>
      </w:r>
      <w:r w:rsidR="00AB0050">
        <w:rPr>
          <w:rFonts w:ascii="Times New Roman" w:hAnsi="Times New Roman" w:cs="Times New Roman"/>
          <w:sz w:val="24"/>
        </w:rPr>
        <w:t>fo</w:t>
      </w:r>
      <w:r w:rsidR="00AB0050">
        <w:rPr>
          <w:rFonts w:ascii="Times New Roman" w:hAnsi="Times New Roman" w:cs="Times New Roman" w:hint="eastAsia"/>
          <w:sz w:val="24"/>
        </w:rPr>
        <w:t>r</w:t>
      </w:r>
      <w:r w:rsidR="0007792A">
        <w:rPr>
          <w:rFonts w:ascii="Times New Roman" w:hAnsi="Times New Roman" w:cs="Times New Roman"/>
          <w:sz w:val="24"/>
        </w:rPr>
        <w:t xml:space="preserve"> different time budgets. </w:t>
      </w:r>
      <w:r w:rsidR="00A96290">
        <w:rPr>
          <w:rFonts w:ascii="Times New Roman" w:hAnsi="Times New Roman" w:cs="Times New Roman"/>
          <w:sz w:val="24"/>
        </w:rPr>
        <w:t xml:space="preserve">Finally, we analyze the temporal pattern of accessibility </w:t>
      </w:r>
      <w:r w:rsidR="000529B7">
        <w:rPr>
          <w:rFonts w:ascii="Times New Roman" w:hAnsi="Times New Roman" w:cs="Times New Roman"/>
          <w:sz w:val="24"/>
        </w:rPr>
        <w:t xml:space="preserve">unreliability in multiple dimensions. </w:t>
      </w:r>
    </w:p>
    <w:p w14:paraId="3C0D60D3" w14:textId="77777777" w:rsidR="009F1FC3" w:rsidRPr="006B56EA" w:rsidRDefault="009F1FC3" w:rsidP="00674454">
      <w:pPr>
        <w:spacing w:line="480" w:lineRule="auto"/>
        <w:jc w:val="both"/>
        <w:rPr>
          <w:rFonts w:ascii="Times New Roman" w:hAnsi="Times New Roman" w:cs="Times New Roman"/>
          <w:sz w:val="24"/>
        </w:rPr>
      </w:pPr>
    </w:p>
    <w:p w14:paraId="1C48E181" w14:textId="586A01CB" w:rsidR="000D7799" w:rsidRPr="006B56EA" w:rsidRDefault="000D7799" w:rsidP="00674454">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 xml:space="preserve"> Overall </w:t>
      </w:r>
      <w:r w:rsidR="00A44681">
        <w:rPr>
          <w:rFonts w:ascii="Times New Roman" w:hAnsi="Times New Roman" w:cs="Times New Roman"/>
          <w:sz w:val="24"/>
        </w:rPr>
        <w:t>difference</w:t>
      </w:r>
      <w:r w:rsidR="00F554D6">
        <w:rPr>
          <w:rFonts w:ascii="Times New Roman" w:hAnsi="Times New Roman" w:cs="Times New Roman"/>
          <w:sz w:val="24"/>
        </w:rPr>
        <w:t>s</w:t>
      </w:r>
      <w:r>
        <w:rPr>
          <w:rFonts w:ascii="Times New Roman" w:hAnsi="Times New Roman" w:cs="Times New Roman"/>
          <w:sz w:val="24"/>
        </w:rPr>
        <w:t xml:space="preserve"> between three STPs</w:t>
      </w:r>
    </w:p>
    <w:p w14:paraId="53B8D3DE" w14:textId="531EB492" w:rsidR="00A361ED" w:rsidRDefault="000221A0" w:rsidP="00674454">
      <w:pPr>
        <w:spacing w:line="480" w:lineRule="auto"/>
        <w:jc w:val="both"/>
        <w:rPr>
          <w:ins w:id="174" w:author="Miller, Harvey" w:date="2021-10-11T16:29:00Z"/>
          <w:rFonts w:ascii="Times New Roman" w:hAnsi="Times New Roman" w:cs="Times New Roman"/>
          <w:sz w:val="24"/>
        </w:rPr>
      </w:pPr>
      <w:ins w:id="175" w:author="Miller, Harvey" w:date="2021-10-11T16:26:00Z">
        <w:r>
          <w:rPr>
            <w:rFonts w:ascii="Times New Roman" w:hAnsi="Times New Roman" w:cs="Times New Roman"/>
            <w:sz w:val="24"/>
          </w:rPr>
          <w:t>We first illustrate a specific scenario to illustrate differe</w:t>
        </w:r>
      </w:ins>
      <w:ins w:id="176" w:author="Miller, Harvey" w:date="2021-10-11T16:27:00Z">
        <w:r>
          <w:rPr>
            <w:rFonts w:ascii="Times New Roman" w:hAnsi="Times New Roman" w:cs="Times New Roman"/>
            <w:sz w:val="24"/>
          </w:rPr>
          <w:t xml:space="preserve">nces among the </w:t>
        </w:r>
        <w:r w:rsidR="00AB47B8">
          <w:rPr>
            <w:rFonts w:ascii="Times New Roman" w:hAnsi="Times New Roman" w:cs="Times New Roman"/>
            <w:sz w:val="24"/>
          </w:rPr>
          <w:t xml:space="preserve">three STPs.  </w:t>
        </w:r>
      </w:ins>
      <w:commentRangeStart w:id="177"/>
      <w:r w:rsidR="00A44681">
        <w:rPr>
          <w:rFonts w:ascii="Times New Roman" w:hAnsi="Times New Roman" w:cs="Times New Roman"/>
          <w:sz w:val="24"/>
        </w:rPr>
        <w:fldChar w:fldCharType="begin"/>
      </w:r>
      <w:r w:rsidR="00A44681">
        <w:rPr>
          <w:rFonts w:ascii="Times New Roman" w:hAnsi="Times New Roman" w:cs="Times New Roman"/>
          <w:sz w:val="24"/>
        </w:rPr>
        <w:instrText xml:space="preserve"> REF _Ref84077937 \h </w:instrText>
      </w:r>
      <w:r w:rsidR="00A44681">
        <w:rPr>
          <w:rFonts w:ascii="Times New Roman" w:hAnsi="Times New Roman" w:cs="Times New Roman"/>
          <w:sz w:val="24"/>
        </w:rPr>
      </w:r>
      <w:r w:rsidR="00A44681">
        <w:rPr>
          <w:rFonts w:ascii="Times New Roman" w:hAnsi="Times New Roman" w:cs="Times New Roman"/>
          <w:sz w:val="24"/>
        </w:rPr>
        <w:fldChar w:fldCharType="separate"/>
      </w:r>
      <w:r w:rsidR="00E0190A" w:rsidRPr="00980274">
        <w:rPr>
          <w:rFonts w:ascii="Times New Roman" w:hAnsi="Times New Roman" w:cs="Times New Roman"/>
          <w:sz w:val="24"/>
        </w:rPr>
        <w:t xml:space="preserve">Figure </w:t>
      </w:r>
      <w:r w:rsidR="00E0190A">
        <w:rPr>
          <w:rFonts w:ascii="Times New Roman" w:hAnsi="Times New Roman" w:cs="Times New Roman"/>
          <w:noProof/>
          <w:sz w:val="24"/>
        </w:rPr>
        <w:t>3</w:t>
      </w:r>
      <w:r w:rsidR="00A44681">
        <w:rPr>
          <w:rFonts w:ascii="Times New Roman" w:hAnsi="Times New Roman" w:cs="Times New Roman"/>
          <w:sz w:val="24"/>
        </w:rPr>
        <w:fldChar w:fldCharType="end"/>
      </w:r>
      <w:r w:rsidR="00A44681">
        <w:rPr>
          <w:rFonts w:ascii="Times New Roman" w:hAnsi="Times New Roman" w:cs="Times New Roman"/>
          <w:sz w:val="24"/>
        </w:rPr>
        <w:t xml:space="preserve"> shows </w:t>
      </w:r>
      <w:ins w:id="178" w:author="Miller, Harvey" w:date="2021-10-11T14:58:00Z">
        <w:r w:rsidR="00A30AC2">
          <w:rPr>
            <w:rFonts w:ascii="Times New Roman" w:hAnsi="Times New Roman" w:cs="Times New Roman"/>
            <w:sz w:val="24"/>
          </w:rPr>
          <w:t xml:space="preserve">an </w:t>
        </w:r>
      </w:ins>
      <w:r w:rsidR="00F55F0B">
        <w:rPr>
          <w:rFonts w:ascii="Times New Roman" w:hAnsi="Times New Roman" w:cs="Times New Roman"/>
          <w:sz w:val="24"/>
        </w:rPr>
        <w:t>example</w:t>
      </w:r>
      <w:del w:id="179" w:author="Miller, Harvey" w:date="2021-10-11T14:58:00Z">
        <w:r w:rsidR="00F55F0B" w:rsidDel="00A30AC2">
          <w:rPr>
            <w:rFonts w:ascii="Times New Roman" w:hAnsi="Times New Roman" w:cs="Times New Roman"/>
            <w:sz w:val="24"/>
          </w:rPr>
          <w:delText>s</w:delText>
        </w:r>
      </w:del>
      <w:r w:rsidR="00F55F0B">
        <w:rPr>
          <w:rFonts w:ascii="Times New Roman" w:hAnsi="Times New Roman" w:cs="Times New Roman"/>
          <w:sz w:val="24"/>
        </w:rPr>
        <w:t xml:space="preserve"> of </w:t>
      </w:r>
      <w:ins w:id="180" w:author="Miller, Harvey" w:date="2021-10-11T16:18:00Z">
        <w:r w:rsidR="003454F6">
          <w:rPr>
            <w:rFonts w:ascii="Times New Roman" w:hAnsi="Times New Roman" w:cs="Times New Roman"/>
            <w:sz w:val="24"/>
          </w:rPr>
          <w:t xml:space="preserve">the PPAs </w:t>
        </w:r>
      </w:ins>
      <w:ins w:id="181" w:author="Miller, Harvey" w:date="2021-10-11T16:19:00Z">
        <w:r w:rsidR="00D72B05">
          <w:rPr>
            <w:rFonts w:ascii="Times New Roman" w:hAnsi="Times New Roman" w:cs="Times New Roman"/>
            <w:sz w:val="24"/>
          </w:rPr>
          <w:t xml:space="preserve">corresponding to </w:t>
        </w:r>
      </w:ins>
      <w:r w:rsidR="00F55F0B">
        <w:rPr>
          <w:rFonts w:ascii="Times New Roman" w:hAnsi="Times New Roman" w:cs="Times New Roman"/>
          <w:sz w:val="24"/>
        </w:rPr>
        <w:t xml:space="preserve">scheduled, retrospective, realistic STPs </w:t>
      </w:r>
      <w:del w:id="182" w:author="Miller, Harvey" w:date="2021-10-11T15:00:00Z">
        <w:r w:rsidR="00F55F0B" w:rsidDel="00214F3C">
          <w:rPr>
            <w:rFonts w:ascii="Times New Roman" w:hAnsi="Times New Roman" w:cs="Times New Roman"/>
            <w:sz w:val="24"/>
          </w:rPr>
          <w:delText xml:space="preserve">and the trend of accessible stops </w:delText>
        </w:r>
      </w:del>
      <w:r w:rsidR="00F55F0B">
        <w:rPr>
          <w:rFonts w:ascii="Times New Roman" w:hAnsi="Times New Roman" w:cs="Times New Roman"/>
          <w:sz w:val="24"/>
        </w:rPr>
        <w:t>with different time budgets</w:t>
      </w:r>
      <w:del w:id="183" w:author="Miller, Harvey" w:date="2021-10-11T14:58:00Z">
        <w:r w:rsidR="00F55F0B" w:rsidDel="00A30AC2">
          <w:rPr>
            <w:rFonts w:ascii="Times New Roman" w:hAnsi="Times New Roman" w:cs="Times New Roman"/>
            <w:sz w:val="24"/>
          </w:rPr>
          <w:delText>.</w:delText>
        </w:r>
        <w:commentRangeEnd w:id="177"/>
        <w:r w:rsidR="00C9262F" w:rsidDel="00A30AC2">
          <w:rPr>
            <w:rStyle w:val="CommentReference"/>
          </w:rPr>
          <w:commentReference w:id="177"/>
        </w:r>
      </w:del>
      <w:r w:rsidR="00F55F0B">
        <w:rPr>
          <w:rFonts w:ascii="Times New Roman" w:hAnsi="Times New Roman" w:cs="Times New Roman"/>
          <w:sz w:val="24"/>
        </w:rPr>
        <w:t xml:space="preserve"> </w:t>
      </w:r>
      <w:del w:id="184" w:author="Miller, Harvey" w:date="2021-10-11T14:57:00Z">
        <w:r w:rsidR="00F55F0B" w:rsidDel="00CB53E3">
          <w:rPr>
            <w:rFonts w:ascii="Times New Roman" w:hAnsi="Times New Roman" w:cs="Times New Roman"/>
            <w:sz w:val="24"/>
          </w:rPr>
          <w:delText xml:space="preserve">Despite sharing extremely similar </w:delText>
        </w:r>
        <w:r w:rsidR="007E0B82" w:rsidDel="00CB53E3">
          <w:rPr>
            <w:rFonts w:ascii="Times New Roman" w:hAnsi="Times New Roman" w:cs="Times New Roman"/>
            <w:sz w:val="24"/>
          </w:rPr>
          <w:delText xml:space="preserve">spatial and temporal </w:delText>
        </w:r>
        <w:r w:rsidR="00F55F0B" w:rsidDel="00CB53E3">
          <w:rPr>
            <w:rFonts w:ascii="Times New Roman" w:hAnsi="Times New Roman" w:cs="Times New Roman"/>
            <w:sz w:val="24"/>
          </w:rPr>
          <w:delText>pattern</w:delText>
        </w:r>
        <w:r w:rsidR="00774D3A" w:rsidDel="00CB53E3">
          <w:rPr>
            <w:rFonts w:ascii="Times New Roman" w:hAnsi="Times New Roman" w:cs="Times New Roman"/>
            <w:sz w:val="24"/>
          </w:rPr>
          <w:delText>s</w:delText>
        </w:r>
        <w:r w:rsidR="00F55F0B" w:rsidDel="00CB53E3">
          <w:rPr>
            <w:rFonts w:ascii="Times New Roman" w:hAnsi="Times New Roman" w:cs="Times New Roman"/>
            <w:sz w:val="24"/>
          </w:rPr>
          <w:delText>, scheduled and retrospective STP</w:delText>
        </w:r>
        <w:r w:rsidR="0097429A" w:rsidDel="00CB53E3">
          <w:rPr>
            <w:rFonts w:ascii="Times New Roman" w:hAnsi="Times New Roman" w:cs="Times New Roman"/>
            <w:sz w:val="24"/>
          </w:rPr>
          <w:delText xml:space="preserve"> are not identica</w:delText>
        </w:r>
      </w:del>
      <w:ins w:id="185" w:author="Miller, Harvey" w:date="2021-10-11T14:58:00Z">
        <w:r w:rsidR="00A30AC2" w:rsidRPr="00A30AC2">
          <w:rPr>
            <w:rFonts w:ascii="Times New Roman" w:hAnsi="Times New Roman" w:cs="Times New Roman"/>
            <w:sz w:val="24"/>
          </w:rPr>
          <w:t>from a bus stop in downtown Columbus at 8:00am</w:t>
        </w:r>
      </w:ins>
      <w:ins w:id="186" w:author="Miller, Harvey" w:date="2021-10-11T14:59:00Z">
        <w:r w:rsidR="001F7CD2">
          <w:rPr>
            <w:rFonts w:ascii="Times New Roman" w:hAnsi="Times New Roman" w:cs="Times New Roman"/>
            <w:sz w:val="24"/>
          </w:rPr>
          <w:t xml:space="preserve"> on</w:t>
        </w:r>
      </w:ins>
      <w:ins w:id="187" w:author="Miller, Harvey" w:date="2021-10-11T14:58:00Z">
        <w:r w:rsidR="00A30AC2" w:rsidRPr="00A30AC2">
          <w:rPr>
            <w:rFonts w:ascii="Times New Roman" w:hAnsi="Times New Roman" w:cs="Times New Roman"/>
            <w:sz w:val="24"/>
          </w:rPr>
          <w:t xml:space="preserve"> </w:t>
        </w:r>
      </w:ins>
      <w:ins w:id="188" w:author="Miller, Harvey" w:date="2021-10-11T14:59:00Z">
        <w:r w:rsidR="001F7CD2">
          <w:rPr>
            <w:rFonts w:ascii="Times New Roman" w:hAnsi="Times New Roman" w:cs="Times New Roman"/>
            <w:sz w:val="24"/>
          </w:rPr>
          <w:t xml:space="preserve">4 </w:t>
        </w:r>
      </w:ins>
      <w:ins w:id="189" w:author="Miller, Harvey" w:date="2021-10-11T14:58:00Z">
        <w:r w:rsidR="00A30AC2" w:rsidRPr="00A30AC2">
          <w:rPr>
            <w:rFonts w:ascii="Times New Roman" w:hAnsi="Times New Roman" w:cs="Times New Roman"/>
            <w:sz w:val="24"/>
          </w:rPr>
          <w:t>Sep</w:t>
        </w:r>
      </w:ins>
      <w:ins w:id="190" w:author="Miller, Harvey" w:date="2021-10-11T14:59:00Z">
        <w:r w:rsidR="001F7CD2">
          <w:rPr>
            <w:rFonts w:ascii="Times New Roman" w:hAnsi="Times New Roman" w:cs="Times New Roman"/>
            <w:sz w:val="24"/>
          </w:rPr>
          <w:t>tember</w:t>
        </w:r>
      </w:ins>
      <w:ins w:id="191" w:author="Miller, Harvey" w:date="2021-10-11T14:58:00Z">
        <w:r w:rsidR="00A30AC2" w:rsidRPr="00A30AC2">
          <w:rPr>
            <w:rFonts w:ascii="Times New Roman" w:hAnsi="Times New Roman" w:cs="Times New Roman"/>
            <w:sz w:val="24"/>
          </w:rPr>
          <w:t xml:space="preserve"> 2019.</w:t>
        </w:r>
      </w:ins>
      <w:ins w:id="192" w:author="Miller, Harvey" w:date="2021-10-11T14:59:00Z">
        <w:r w:rsidR="00214F3C">
          <w:rPr>
            <w:rFonts w:ascii="Times New Roman" w:hAnsi="Times New Roman" w:cs="Times New Roman"/>
            <w:sz w:val="24"/>
          </w:rPr>
          <w:t xml:space="preserve"> </w:t>
        </w:r>
      </w:ins>
      <w:ins w:id="193" w:author="Miller, Harvey" w:date="2021-10-11T16:20:00Z">
        <w:r w:rsidR="00592A62">
          <w:rPr>
            <w:rFonts w:ascii="Times New Roman" w:hAnsi="Times New Roman" w:cs="Times New Roman"/>
            <w:sz w:val="24"/>
          </w:rPr>
          <w:t xml:space="preserve"> </w:t>
        </w:r>
      </w:ins>
      <w:ins w:id="194" w:author="Miller, Harvey" w:date="2021-10-11T16:30:00Z">
        <w:r w:rsidR="00063DEC">
          <w:rPr>
            <w:rFonts w:ascii="Times New Roman" w:hAnsi="Times New Roman" w:cs="Times New Roman"/>
            <w:sz w:val="24"/>
          </w:rPr>
          <w:t>W</w:t>
        </w:r>
      </w:ins>
      <w:ins w:id="195" w:author="Miller, Harvey" w:date="2021-10-11T16:23:00Z">
        <w:r w:rsidR="00AB0A46">
          <w:rPr>
            <w:rFonts w:ascii="Times New Roman" w:hAnsi="Times New Roman" w:cs="Times New Roman"/>
            <w:sz w:val="24"/>
          </w:rPr>
          <w:t xml:space="preserve">e </w:t>
        </w:r>
      </w:ins>
      <w:ins w:id="196" w:author="Miller, Harvey" w:date="2021-10-11T14:59:00Z">
        <w:r w:rsidR="00214F3C">
          <w:rPr>
            <w:rFonts w:ascii="Times New Roman" w:hAnsi="Times New Roman" w:cs="Times New Roman"/>
            <w:sz w:val="24"/>
          </w:rPr>
          <w:t>can see that the schedule and retrospective PPAs</w:t>
        </w:r>
      </w:ins>
      <w:ins w:id="197" w:author="Miller, Harvey" w:date="2021-10-11T15:00:00Z">
        <w:r w:rsidR="00603D59">
          <w:rPr>
            <w:rFonts w:ascii="Times New Roman" w:hAnsi="Times New Roman" w:cs="Times New Roman"/>
            <w:sz w:val="24"/>
          </w:rPr>
          <w:t xml:space="preserve"> resemble each other spatially, while the realistic STP is more circumscribed.  </w:t>
        </w:r>
        <w:r w:rsidR="00AF4DF6">
          <w:rPr>
            <w:rFonts w:ascii="Times New Roman" w:hAnsi="Times New Roman" w:cs="Times New Roman"/>
            <w:sz w:val="24"/>
          </w:rPr>
          <w:t xml:space="preserve">The plot </w:t>
        </w:r>
      </w:ins>
      <w:ins w:id="198" w:author="Miller, Harvey" w:date="2021-10-11T15:01:00Z">
        <w:r w:rsidR="00AF4DF6">
          <w:rPr>
            <w:rFonts w:ascii="Times New Roman" w:hAnsi="Times New Roman" w:cs="Times New Roman"/>
            <w:sz w:val="24"/>
          </w:rPr>
          <w:t xml:space="preserve">showing the areas of the three STPs with different </w:t>
        </w:r>
        <w:r w:rsidR="00AF4DF6">
          <w:rPr>
            <w:rFonts w:ascii="Times New Roman" w:hAnsi="Times New Roman" w:cs="Times New Roman"/>
            <w:sz w:val="24"/>
          </w:rPr>
          <w:lastRenderedPageBreak/>
          <w:t xml:space="preserve">time budgets </w:t>
        </w:r>
      </w:ins>
      <w:ins w:id="199" w:author="Miller, Harvey" w:date="2021-10-11T16:25:00Z">
        <w:r w:rsidR="00960FA3">
          <w:rPr>
            <w:rFonts w:ascii="Times New Roman" w:hAnsi="Times New Roman" w:cs="Times New Roman"/>
            <w:sz w:val="24"/>
          </w:rPr>
          <w:t xml:space="preserve">(lower right quadrant of Figure 3) </w:t>
        </w:r>
      </w:ins>
      <w:ins w:id="200" w:author="Miller, Harvey" w:date="2021-10-11T15:01:00Z">
        <w:r w:rsidR="00AF4DF6">
          <w:rPr>
            <w:rFonts w:ascii="Times New Roman" w:hAnsi="Times New Roman" w:cs="Times New Roman"/>
            <w:sz w:val="24"/>
          </w:rPr>
          <w:t xml:space="preserve">confirms this </w:t>
        </w:r>
        <w:r w:rsidR="001F5A73">
          <w:rPr>
            <w:rFonts w:ascii="Times New Roman" w:hAnsi="Times New Roman" w:cs="Times New Roman"/>
            <w:sz w:val="24"/>
          </w:rPr>
          <w:t>spatial pattern, with the area</w:t>
        </w:r>
      </w:ins>
      <w:ins w:id="201" w:author="Miller, Harvey" w:date="2021-10-11T15:02:00Z">
        <w:r w:rsidR="001F5A73">
          <w:rPr>
            <w:rFonts w:ascii="Times New Roman" w:hAnsi="Times New Roman" w:cs="Times New Roman"/>
            <w:sz w:val="24"/>
          </w:rPr>
          <w:t>s of the scheduled and retrospective STPs closely following each other, and the realistic STP are</w:t>
        </w:r>
        <w:r w:rsidR="007E5685">
          <w:rPr>
            <w:rFonts w:ascii="Times New Roman" w:hAnsi="Times New Roman" w:cs="Times New Roman"/>
            <w:sz w:val="24"/>
          </w:rPr>
          <w:t>a being consistently smaller an</w:t>
        </w:r>
      </w:ins>
      <w:ins w:id="202" w:author="Miller, Harvey" w:date="2021-10-11T15:03:00Z">
        <w:r w:rsidR="007E5685">
          <w:rPr>
            <w:rFonts w:ascii="Times New Roman" w:hAnsi="Times New Roman" w:cs="Times New Roman"/>
            <w:sz w:val="24"/>
          </w:rPr>
          <w:t xml:space="preserve">d a more conservative estimate of accessibility.  </w:t>
        </w:r>
      </w:ins>
      <w:del w:id="203" w:author="Miller, Harvey" w:date="2021-10-11T14:57:00Z">
        <w:r w:rsidR="0097429A" w:rsidDel="00CB53E3">
          <w:rPr>
            <w:rFonts w:ascii="Times New Roman" w:hAnsi="Times New Roman" w:cs="Times New Roman"/>
            <w:sz w:val="24"/>
          </w:rPr>
          <w:delText>l</w:delText>
        </w:r>
      </w:del>
      <w:del w:id="204" w:author="Miller, Harvey" w:date="2021-10-11T15:03:00Z">
        <w:r w:rsidR="0097429A" w:rsidDel="007E5685">
          <w:rPr>
            <w:rFonts w:ascii="Times New Roman" w:hAnsi="Times New Roman" w:cs="Times New Roman"/>
            <w:sz w:val="24"/>
          </w:rPr>
          <w:delText xml:space="preserve">. </w:delText>
        </w:r>
      </w:del>
      <w:del w:id="205" w:author="Miller, Harvey" w:date="2021-10-11T16:20:00Z">
        <w:r w:rsidR="00053F29" w:rsidDel="007B7C4D">
          <w:rPr>
            <w:rFonts w:ascii="Times New Roman" w:hAnsi="Times New Roman" w:cs="Times New Roman"/>
            <w:sz w:val="24"/>
          </w:rPr>
          <w:fldChar w:fldCharType="begin"/>
        </w:r>
        <w:r w:rsidR="00053F29" w:rsidDel="007B7C4D">
          <w:rPr>
            <w:rFonts w:ascii="Times New Roman" w:hAnsi="Times New Roman" w:cs="Times New Roman"/>
            <w:sz w:val="24"/>
          </w:rPr>
          <w:delInstrText xml:space="preserve"> REF _Ref84079568 \h </w:delInstrText>
        </w:r>
        <w:r w:rsidR="00053F29" w:rsidDel="007B7C4D">
          <w:rPr>
            <w:rFonts w:ascii="Times New Roman" w:hAnsi="Times New Roman" w:cs="Times New Roman"/>
            <w:sz w:val="24"/>
          </w:rPr>
        </w:r>
        <w:r w:rsidR="00053F29" w:rsidDel="007B7C4D">
          <w:rPr>
            <w:rFonts w:ascii="Times New Roman" w:hAnsi="Times New Roman" w:cs="Times New Roman"/>
            <w:sz w:val="24"/>
          </w:rPr>
          <w:fldChar w:fldCharType="separate"/>
        </w:r>
        <w:r w:rsidR="00E0190A" w:rsidRPr="00053F29" w:rsidDel="007B7C4D">
          <w:rPr>
            <w:rFonts w:ascii="Times New Roman" w:hAnsi="Times New Roman" w:cs="Times New Roman"/>
            <w:sz w:val="24"/>
          </w:rPr>
          <w:delText xml:space="preserve">Figure </w:delText>
        </w:r>
        <w:r w:rsidR="00E0190A" w:rsidDel="007B7C4D">
          <w:rPr>
            <w:rFonts w:ascii="Times New Roman" w:hAnsi="Times New Roman" w:cs="Times New Roman"/>
            <w:noProof/>
            <w:sz w:val="24"/>
          </w:rPr>
          <w:delText>4</w:delText>
        </w:r>
        <w:r w:rsidR="00053F29" w:rsidDel="007B7C4D">
          <w:rPr>
            <w:rFonts w:ascii="Times New Roman" w:hAnsi="Times New Roman" w:cs="Times New Roman"/>
            <w:sz w:val="24"/>
          </w:rPr>
          <w:fldChar w:fldCharType="end"/>
        </w:r>
        <w:r w:rsidR="00053F29" w:rsidDel="007B7C4D">
          <w:rPr>
            <w:rFonts w:ascii="Times New Roman" w:hAnsi="Times New Roman" w:cs="Times New Roman"/>
            <w:sz w:val="24"/>
          </w:rPr>
          <w:delText xml:space="preserve"> </w:delText>
        </w:r>
      </w:del>
      <w:del w:id="206" w:author="Miller, Harvey" w:date="2021-10-11T15:03:00Z">
        <w:r w:rsidR="009D13E9" w:rsidDel="00ED75C9">
          <w:rPr>
            <w:rFonts w:ascii="Times New Roman" w:hAnsi="Times New Roman" w:cs="Times New Roman"/>
            <w:sz w:val="24"/>
          </w:rPr>
          <w:delText>overlays the</w:delText>
        </w:r>
        <w:r w:rsidR="00053F29" w:rsidDel="00ED75C9">
          <w:rPr>
            <w:rFonts w:ascii="Times New Roman" w:hAnsi="Times New Roman" w:cs="Times New Roman"/>
            <w:sz w:val="24"/>
          </w:rPr>
          <w:delText xml:space="preserve"> </w:delText>
        </w:r>
      </w:del>
      <w:del w:id="207" w:author="Miller, Harvey" w:date="2021-10-11T16:20:00Z">
        <w:r w:rsidR="00053F29" w:rsidDel="007B7C4D">
          <w:rPr>
            <w:rFonts w:ascii="Times New Roman" w:hAnsi="Times New Roman" w:cs="Times New Roman"/>
            <w:sz w:val="24"/>
          </w:rPr>
          <w:delText>three STPs’ PPA</w:delText>
        </w:r>
        <w:r w:rsidR="003F2544" w:rsidDel="007B7C4D">
          <w:rPr>
            <w:rFonts w:ascii="Times New Roman" w:hAnsi="Times New Roman" w:cs="Times New Roman"/>
            <w:sz w:val="24"/>
          </w:rPr>
          <w:delText>s</w:delText>
        </w:r>
        <w:r w:rsidR="00053F29" w:rsidDel="007B7C4D">
          <w:rPr>
            <w:rFonts w:ascii="Times New Roman" w:hAnsi="Times New Roman" w:cs="Times New Roman"/>
            <w:sz w:val="24"/>
          </w:rPr>
          <w:delText xml:space="preserve"> for the time budget of 30 minutes</w:delText>
        </w:r>
        <w:r w:rsidR="003F2544" w:rsidDel="007B7C4D">
          <w:rPr>
            <w:rFonts w:ascii="Times New Roman" w:hAnsi="Times New Roman" w:cs="Times New Roman"/>
            <w:sz w:val="24"/>
          </w:rPr>
          <w:delText xml:space="preserve"> (highlighted in </w:delText>
        </w:r>
        <w:r w:rsidR="003F2544" w:rsidDel="007B7C4D">
          <w:rPr>
            <w:rFonts w:ascii="Times New Roman" w:hAnsi="Times New Roman" w:cs="Times New Roman"/>
            <w:sz w:val="24"/>
          </w:rPr>
          <w:fldChar w:fldCharType="begin"/>
        </w:r>
        <w:r w:rsidR="003F2544" w:rsidDel="007B7C4D">
          <w:rPr>
            <w:rFonts w:ascii="Times New Roman" w:hAnsi="Times New Roman" w:cs="Times New Roman"/>
            <w:sz w:val="24"/>
          </w:rPr>
          <w:delInstrText xml:space="preserve"> REF _Ref84077937 \h </w:delInstrText>
        </w:r>
        <w:r w:rsidR="003F2544" w:rsidDel="007B7C4D">
          <w:rPr>
            <w:rFonts w:ascii="Times New Roman" w:hAnsi="Times New Roman" w:cs="Times New Roman"/>
            <w:sz w:val="24"/>
          </w:rPr>
        </w:r>
        <w:r w:rsidR="003F2544" w:rsidDel="007B7C4D">
          <w:rPr>
            <w:rFonts w:ascii="Times New Roman" w:hAnsi="Times New Roman" w:cs="Times New Roman"/>
            <w:sz w:val="24"/>
          </w:rPr>
          <w:fldChar w:fldCharType="separate"/>
        </w:r>
        <w:r w:rsidR="00E0190A" w:rsidRPr="00980274" w:rsidDel="007B7C4D">
          <w:rPr>
            <w:rFonts w:ascii="Times New Roman" w:hAnsi="Times New Roman" w:cs="Times New Roman"/>
            <w:sz w:val="24"/>
          </w:rPr>
          <w:delText xml:space="preserve">Figure </w:delText>
        </w:r>
        <w:r w:rsidR="00E0190A" w:rsidDel="007B7C4D">
          <w:rPr>
            <w:rFonts w:ascii="Times New Roman" w:hAnsi="Times New Roman" w:cs="Times New Roman"/>
            <w:noProof/>
            <w:sz w:val="24"/>
          </w:rPr>
          <w:delText>3</w:delText>
        </w:r>
        <w:r w:rsidR="003F2544" w:rsidDel="007B7C4D">
          <w:rPr>
            <w:rFonts w:ascii="Times New Roman" w:hAnsi="Times New Roman" w:cs="Times New Roman"/>
            <w:sz w:val="24"/>
          </w:rPr>
          <w:fldChar w:fldCharType="end"/>
        </w:r>
        <w:r w:rsidR="003F2544" w:rsidDel="007B7C4D">
          <w:rPr>
            <w:rFonts w:ascii="Times New Roman" w:hAnsi="Times New Roman" w:cs="Times New Roman"/>
            <w:sz w:val="24"/>
          </w:rPr>
          <w:delText xml:space="preserve">) </w:delText>
        </w:r>
        <w:r w:rsidR="001944C4" w:rsidDel="007B7C4D">
          <w:rPr>
            <w:rFonts w:ascii="Times New Roman" w:hAnsi="Times New Roman" w:cs="Times New Roman"/>
            <w:sz w:val="24"/>
          </w:rPr>
          <w:delText xml:space="preserve">at the same origin stop and </w:delText>
        </w:r>
        <w:r w:rsidR="00AB0050" w:rsidDel="007B7C4D">
          <w:rPr>
            <w:rFonts w:ascii="Times New Roman" w:hAnsi="Times New Roman" w:cs="Times New Roman"/>
            <w:sz w:val="24"/>
          </w:rPr>
          <w:delText xml:space="preserve">the </w:delText>
        </w:r>
        <w:r w:rsidR="001944C4" w:rsidDel="007B7C4D">
          <w:rPr>
            <w:rFonts w:ascii="Times New Roman" w:hAnsi="Times New Roman" w:cs="Times New Roman"/>
            <w:sz w:val="24"/>
          </w:rPr>
          <w:delText>same time point</w:delText>
        </w:r>
        <w:r w:rsidR="00053F29" w:rsidDel="007B7C4D">
          <w:rPr>
            <w:rFonts w:ascii="Times New Roman" w:hAnsi="Times New Roman" w:cs="Times New Roman"/>
            <w:sz w:val="24"/>
          </w:rPr>
          <w:delText xml:space="preserve">. </w:delText>
        </w:r>
      </w:del>
      <w:del w:id="208" w:author="Miller, Harvey" w:date="2021-10-11T16:27:00Z">
        <w:r w:rsidR="001944C4" w:rsidDel="00AB47B8">
          <w:rPr>
            <w:rFonts w:ascii="Times New Roman" w:hAnsi="Times New Roman" w:cs="Times New Roman"/>
            <w:sz w:val="24"/>
          </w:rPr>
          <w:delText xml:space="preserve">We can see that </w:delText>
        </w:r>
        <w:r w:rsidR="002A42B6" w:rsidDel="00AB47B8">
          <w:rPr>
            <w:rFonts w:ascii="Times New Roman" w:hAnsi="Times New Roman" w:cs="Times New Roman"/>
            <w:sz w:val="24"/>
          </w:rPr>
          <w:delText xml:space="preserve">the </w:delText>
        </w:r>
        <w:r w:rsidR="001944C4" w:rsidDel="00AB47B8">
          <w:rPr>
            <w:rFonts w:ascii="Times New Roman" w:hAnsi="Times New Roman" w:cs="Times New Roman"/>
            <w:sz w:val="24"/>
          </w:rPr>
          <w:delText xml:space="preserve">scheduled and </w:delText>
        </w:r>
        <w:r w:rsidR="004E6100" w:rsidDel="00AB47B8">
          <w:rPr>
            <w:rFonts w:ascii="Times New Roman" w:hAnsi="Times New Roman" w:cs="Times New Roman"/>
            <w:sz w:val="24"/>
          </w:rPr>
          <w:delText xml:space="preserve">the </w:delText>
        </w:r>
        <w:r w:rsidR="001944C4" w:rsidDel="00AB47B8">
          <w:rPr>
            <w:rFonts w:ascii="Times New Roman" w:hAnsi="Times New Roman" w:cs="Times New Roman"/>
            <w:sz w:val="24"/>
          </w:rPr>
          <w:delText>retrospective cannot</w:delText>
        </w:r>
        <w:r w:rsidR="00BD21F7" w:rsidDel="00AB47B8">
          <w:rPr>
            <w:rFonts w:ascii="Times New Roman" w:hAnsi="Times New Roman" w:cs="Times New Roman"/>
            <w:sz w:val="24"/>
          </w:rPr>
          <w:delText xml:space="preserve"> always</w:delText>
        </w:r>
        <w:r w:rsidR="001944C4" w:rsidDel="00AB47B8">
          <w:rPr>
            <w:rFonts w:ascii="Times New Roman" w:hAnsi="Times New Roman" w:cs="Times New Roman"/>
            <w:sz w:val="24"/>
          </w:rPr>
          <w:delText xml:space="preserve"> outperform one another</w:delText>
        </w:r>
        <w:r w:rsidR="00DA72FF" w:rsidDel="00AB47B8">
          <w:rPr>
            <w:rFonts w:ascii="Times New Roman" w:hAnsi="Times New Roman" w:cs="Times New Roman"/>
            <w:sz w:val="24"/>
          </w:rPr>
          <w:delText xml:space="preserve"> on every route</w:delText>
        </w:r>
        <w:r w:rsidR="002A42B6" w:rsidDel="00AB47B8">
          <w:rPr>
            <w:rFonts w:ascii="Times New Roman" w:hAnsi="Times New Roman" w:cs="Times New Roman"/>
            <w:sz w:val="24"/>
          </w:rPr>
          <w:delText>.</w:delText>
        </w:r>
        <w:r w:rsidR="00462DB0" w:rsidDel="00AB47B8">
          <w:rPr>
            <w:rFonts w:ascii="Times New Roman" w:hAnsi="Times New Roman" w:cs="Times New Roman"/>
            <w:sz w:val="24"/>
          </w:rPr>
          <w:delText xml:space="preserve"> </w:delText>
        </w:r>
        <w:r w:rsidR="00BD5C4C" w:rsidDel="00AB47B8">
          <w:rPr>
            <w:rFonts w:ascii="Times New Roman" w:hAnsi="Times New Roman" w:cs="Times New Roman"/>
            <w:sz w:val="24"/>
          </w:rPr>
          <w:fldChar w:fldCharType="begin"/>
        </w:r>
        <w:r w:rsidR="00BD5C4C" w:rsidDel="00AB47B8">
          <w:rPr>
            <w:rFonts w:ascii="Times New Roman" w:hAnsi="Times New Roman" w:cs="Times New Roman"/>
            <w:sz w:val="24"/>
          </w:rPr>
          <w:delInstrText xml:space="preserve"> REF _Ref84077937 \h </w:delInstrText>
        </w:r>
        <w:r w:rsidR="00BD5C4C" w:rsidDel="00AB47B8">
          <w:rPr>
            <w:rFonts w:ascii="Times New Roman" w:hAnsi="Times New Roman" w:cs="Times New Roman"/>
            <w:sz w:val="24"/>
          </w:rPr>
        </w:r>
        <w:r w:rsidR="00BD5C4C" w:rsidDel="00AB47B8">
          <w:rPr>
            <w:rFonts w:ascii="Times New Roman" w:hAnsi="Times New Roman" w:cs="Times New Roman"/>
            <w:sz w:val="24"/>
          </w:rPr>
          <w:fldChar w:fldCharType="separate"/>
        </w:r>
        <w:r w:rsidR="00E0190A" w:rsidRPr="00980274" w:rsidDel="00AB47B8">
          <w:rPr>
            <w:rFonts w:ascii="Times New Roman" w:hAnsi="Times New Roman" w:cs="Times New Roman"/>
            <w:sz w:val="24"/>
          </w:rPr>
          <w:delText xml:space="preserve">Figure </w:delText>
        </w:r>
        <w:r w:rsidR="00E0190A" w:rsidDel="00AB47B8">
          <w:rPr>
            <w:rFonts w:ascii="Times New Roman" w:hAnsi="Times New Roman" w:cs="Times New Roman"/>
            <w:noProof/>
            <w:sz w:val="24"/>
          </w:rPr>
          <w:delText>3</w:delText>
        </w:r>
        <w:r w:rsidR="00BD5C4C" w:rsidDel="00AB47B8">
          <w:rPr>
            <w:rFonts w:ascii="Times New Roman" w:hAnsi="Times New Roman" w:cs="Times New Roman"/>
            <w:sz w:val="24"/>
          </w:rPr>
          <w:fldChar w:fldCharType="end"/>
        </w:r>
        <w:r w:rsidR="00BD5C4C" w:rsidDel="00AB47B8">
          <w:rPr>
            <w:rFonts w:ascii="Times New Roman" w:hAnsi="Times New Roman" w:cs="Times New Roman"/>
            <w:sz w:val="24"/>
          </w:rPr>
          <w:delText xml:space="preserve"> </w:delText>
        </w:r>
        <w:r w:rsidR="00D04E57" w:rsidDel="00AB47B8">
          <w:rPr>
            <w:rFonts w:ascii="Times New Roman" w:hAnsi="Times New Roman" w:cs="Times New Roman"/>
            <w:sz w:val="24"/>
          </w:rPr>
          <w:delText xml:space="preserve">(bottom right) moreover </w:delText>
        </w:r>
        <w:r w:rsidR="00D741FB" w:rsidDel="00AB47B8">
          <w:rPr>
            <w:rFonts w:ascii="Times New Roman" w:hAnsi="Times New Roman" w:cs="Times New Roman"/>
            <w:sz w:val="24"/>
          </w:rPr>
          <w:delText xml:space="preserve">shows that the scheduled and retrospective STP have very close </w:delText>
        </w:r>
        <w:r w:rsidR="00D33B80" w:rsidDel="00AB47B8">
          <w:rPr>
            <w:rFonts w:ascii="Times New Roman" w:hAnsi="Times New Roman" w:cs="Times New Roman"/>
            <w:sz w:val="24"/>
          </w:rPr>
          <w:delText xml:space="preserve">average </w:delText>
        </w:r>
        <w:r w:rsidR="00D741FB" w:rsidDel="00AB47B8">
          <w:rPr>
            <w:rFonts w:ascii="Times New Roman" w:hAnsi="Times New Roman" w:cs="Times New Roman"/>
            <w:sz w:val="24"/>
          </w:rPr>
          <w:delText>performance.</w:delText>
        </w:r>
        <w:r w:rsidR="00C21AA5" w:rsidDel="00AB47B8">
          <w:rPr>
            <w:rFonts w:ascii="Times New Roman" w:hAnsi="Times New Roman" w:cs="Times New Roman"/>
            <w:sz w:val="24"/>
          </w:rPr>
          <w:delText xml:space="preserve"> </w:delText>
        </w:r>
      </w:del>
      <w:r w:rsidR="00C21AA5">
        <w:rPr>
          <w:rFonts w:ascii="Times New Roman" w:hAnsi="Times New Roman" w:cs="Times New Roman"/>
          <w:sz w:val="24"/>
        </w:rPr>
        <w:t>Th</w:t>
      </w:r>
      <w:ins w:id="209" w:author="Miller, Harvey" w:date="2021-10-11T16:27:00Z">
        <w:r w:rsidR="00AB47B8">
          <w:rPr>
            <w:rFonts w:ascii="Times New Roman" w:hAnsi="Times New Roman" w:cs="Times New Roman"/>
            <w:sz w:val="24"/>
          </w:rPr>
          <w:t xml:space="preserve">is example also illustrates that </w:t>
        </w:r>
      </w:ins>
      <w:del w:id="210" w:author="Miller, Harvey" w:date="2021-10-11T16:27:00Z">
        <w:r w:rsidR="00C21AA5" w:rsidDel="00AB47B8">
          <w:rPr>
            <w:rFonts w:ascii="Times New Roman" w:hAnsi="Times New Roman" w:cs="Times New Roman"/>
            <w:sz w:val="24"/>
          </w:rPr>
          <w:delText xml:space="preserve">is phenomenon also suggests that </w:delText>
        </w:r>
      </w:del>
      <w:r w:rsidR="00C21AA5">
        <w:rPr>
          <w:rFonts w:ascii="Times New Roman" w:hAnsi="Times New Roman" w:cs="Times New Roman"/>
          <w:sz w:val="24"/>
        </w:rPr>
        <w:t xml:space="preserve">a user with perfect real-time information </w:t>
      </w:r>
      <w:ins w:id="211" w:author="Miller, Harvey" w:date="2021-10-11T16:28:00Z">
        <w:r w:rsidR="004D6A75">
          <w:rPr>
            <w:rFonts w:ascii="Times New Roman" w:hAnsi="Times New Roman" w:cs="Times New Roman"/>
            <w:sz w:val="24"/>
          </w:rPr>
          <w:t xml:space="preserve">(the retrospective STP) </w:t>
        </w:r>
      </w:ins>
      <w:r w:rsidR="00C21AA5">
        <w:rPr>
          <w:rFonts w:ascii="Times New Roman" w:hAnsi="Times New Roman" w:cs="Times New Roman"/>
          <w:sz w:val="24"/>
        </w:rPr>
        <w:t xml:space="preserve">can achieve almost the same </w:t>
      </w:r>
      <w:r w:rsidR="00C54C93">
        <w:rPr>
          <w:rFonts w:ascii="Times New Roman" w:hAnsi="Times New Roman" w:cs="Times New Roman"/>
          <w:sz w:val="24"/>
        </w:rPr>
        <w:t xml:space="preserve">or even </w:t>
      </w:r>
      <w:r w:rsidR="0072369F">
        <w:rPr>
          <w:rFonts w:ascii="Times New Roman" w:hAnsi="Times New Roman" w:cs="Times New Roman"/>
          <w:sz w:val="24"/>
        </w:rPr>
        <w:t xml:space="preserve">better </w:t>
      </w:r>
      <w:r w:rsidR="00C21AA5">
        <w:rPr>
          <w:rFonts w:ascii="Times New Roman" w:hAnsi="Times New Roman" w:cs="Times New Roman"/>
          <w:sz w:val="24"/>
        </w:rPr>
        <w:t xml:space="preserve">performance as the </w:t>
      </w:r>
      <w:del w:id="212" w:author="Miller, Harvey" w:date="2021-10-11T16:27:00Z">
        <w:r w:rsidR="007C3DFE" w:rsidDel="004D6A75">
          <w:rPr>
            <w:rFonts w:ascii="Times New Roman" w:hAnsi="Times New Roman" w:cs="Times New Roman"/>
            <w:sz w:val="24"/>
          </w:rPr>
          <w:delText xml:space="preserve">most ideal </w:delText>
        </w:r>
      </w:del>
      <w:r w:rsidR="00C21AA5">
        <w:rPr>
          <w:rFonts w:ascii="Times New Roman" w:hAnsi="Times New Roman" w:cs="Times New Roman"/>
          <w:sz w:val="24"/>
        </w:rPr>
        <w:t>schedule</w:t>
      </w:r>
      <w:ins w:id="213" w:author="Miller, Harvey" w:date="2021-10-11T16:28:00Z">
        <w:r w:rsidR="004C4717">
          <w:rPr>
            <w:rFonts w:ascii="Times New Roman" w:hAnsi="Times New Roman" w:cs="Times New Roman"/>
            <w:sz w:val="24"/>
          </w:rPr>
          <w:t>-based</w:t>
        </w:r>
      </w:ins>
      <w:del w:id="214" w:author="Miller, Harvey" w:date="2021-10-11T16:28:00Z">
        <w:r w:rsidR="00C21AA5" w:rsidDel="004C4717">
          <w:rPr>
            <w:rFonts w:ascii="Times New Roman" w:hAnsi="Times New Roman" w:cs="Times New Roman"/>
            <w:sz w:val="24"/>
          </w:rPr>
          <w:delText>d</w:delText>
        </w:r>
        <w:r w:rsidR="00C21AA5" w:rsidDel="004D6A75">
          <w:rPr>
            <w:rFonts w:ascii="Times New Roman" w:hAnsi="Times New Roman" w:cs="Times New Roman"/>
            <w:sz w:val="24"/>
          </w:rPr>
          <w:delText xml:space="preserve"> </w:delText>
        </w:r>
      </w:del>
      <w:ins w:id="215" w:author="Miller, Harvey" w:date="2021-10-11T16:28:00Z">
        <w:r w:rsidR="004D6A75">
          <w:rPr>
            <w:rFonts w:ascii="Times New Roman" w:hAnsi="Times New Roman" w:cs="Times New Roman"/>
            <w:sz w:val="24"/>
          </w:rPr>
          <w:t xml:space="preserve"> </w:t>
        </w:r>
        <w:r w:rsidR="004C4717">
          <w:rPr>
            <w:rFonts w:ascii="Times New Roman" w:hAnsi="Times New Roman" w:cs="Times New Roman"/>
            <w:sz w:val="24"/>
          </w:rPr>
          <w:t>accessibility</w:t>
        </w:r>
      </w:ins>
      <w:del w:id="216" w:author="Miller, Harvey" w:date="2021-10-11T16:28:00Z">
        <w:r w:rsidR="00C21AA5" w:rsidDel="004D6A75">
          <w:rPr>
            <w:rFonts w:ascii="Times New Roman" w:hAnsi="Times New Roman" w:cs="Times New Roman"/>
            <w:sz w:val="24"/>
          </w:rPr>
          <w:delText>scenario</w:delText>
        </w:r>
        <w:r w:rsidR="002E0F6E" w:rsidDel="004C4717">
          <w:rPr>
            <w:rFonts w:ascii="Times New Roman" w:hAnsi="Times New Roman" w:cs="Times New Roman"/>
            <w:sz w:val="24"/>
          </w:rPr>
          <w:delText xml:space="preserve">, </w:delText>
        </w:r>
        <w:r w:rsidR="001F7EDB" w:rsidDel="004C4717">
          <w:rPr>
            <w:rFonts w:ascii="Times New Roman" w:hAnsi="Times New Roman" w:cs="Times New Roman"/>
            <w:sz w:val="24"/>
          </w:rPr>
          <w:delText>despite</w:delText>
        </w:r>
        <w:r w:rsidR="002E0F6E" w:rsidDel="004C4717">
          <w:rPr>
            <w:rFonts w:ascii="Times New Roman" w:hAnsi="Times New Roman" w:cs="Times New Roman"/>
            <w:sz w:val="24"/>
          </w:rPr>
          <w:delText xml:space="preserve"> </w:delText>
        </w:r>
        <w:r w:rsidR="00C037B4" w:rsidDel="004C4717">
          <w:rPr>
            <w:rFonts w:ascii="Times New Roman" w:hAnsi="Times New Roman" w:cs="Times New Roman"/>
            <w:sz w:val="24"/>
          </w:rPr>
          <w:delText>usually infeasible</w:delText>
        </w:r>
        <w:r w:rsidR="002E5D6F" w:rsidDel="004C4717">
          <w:rPr>
            <w:rFonts w:ascii="Times New Roman" w:hAnsi="Times New Roman" w:cs="Times New Roman"/>
            <w:sz w:val="24"/>
          </w:rPr>
          <w:delText xml:space="preserve"> in reality</w:delText>
        </w:r>
      </w:del>
      <w:r w:rsidR="007C3DFE">
        <w:rPr>
          <w:rFonts w:ascii="Times New Roman" w:hAnsi="Times New Roman" w:cs="Times New Roman"/>
          <w:sz w:val="24"/>
        </w:rPr>
        <w:t>.</w:t>
      </w:r>
      <w:ins w:id="217" w:author="Miller, Harvey" w:date="2021-10-11T16:29:00Z">
        <w:r w:rsidR="00A361ED">
          <w:rPr>
            <w:rFonts w:ascii="Times New Roman" w:hAnsi="Times New Roman" w:cs="Times New Roman"/>
            <w:sz w:val="24"/>
          </w:rPr>
          <w:t xml:space="preserve">  </w:t>
        </w:r>
      </w:ins>
    </w:p>
    <w:p w14:paraId="2CF83D2D" w14:textId="0CCDB41D" w:rsidR="00462DB0" w:rsidRDefault="00A361ED" w:rsidP="00A361ED">
      <w:pPr>
        <w:spacing w:line="480" w:lineRule="auto"/>
        <w:ind w:firstLine="720"/>
        <w:jc w:val="both"/>
        <w:rPr>
          <w:rFonts w:ascii="Times New Roman" w:hAnsi="Times New Roman" w:cs="Times New Roman"/>
          <w:sz w:val="24"/>
        </w:rPr>
        <w:pPrChange w:id="218" w:author="Miller, Harvey" w:date="2021-10-11T16:29:00Z">
          <w:pPr>
            <w:spacing w:line="480" w:lineRule="auto"/>
            <w:jc w:val="both"/>
          </w:pPr>
        </w:pPrChange>
      </w:pPr>
      <w:ins w:id="219" w:author="Miller, Harvey" w:date="2021-10-11T16:29:00Z">
        <w:r w:rsidRPr="00A361ED">
          <w:rPr>
            <w:rFonts w:ascii="Times New Roman" w:hAnsi="Times New Roman" w:cs="Times New Roman"/>
            <w:sz w:val="24"/>
          </w:rPr>
          <w:fldChar w:fldCharType="begin"/>
        </w:r>
        <w:r w:rsidRPr="00A361ED">
          <w:rPr>
            <w:rFonts w:ascii="Times New Roman" w:hAnsi="Times New Roman" w:cs="Times New Roman"/>
            <w:sz w:val="24"/>
          </w:rPr>
          <w:instrText xml:space="preserve"> REF _Ref84079568 \h </w:instrText>
        </w:r>
        <w:r w:rsidRPr="00A361ED">
          <w:rPr>
            <w:rFonts w:ascii="Times New Roman" w:hAnsi="Times New Roman" w:cs="Times New Roman"/>
            <w:sz w:val="24"/>
          </w:rPr>
        </w:r>
        <w:r w:rsidRPr="00A361ED">
          <w:rPr>
            <w:rFonts w:ascii="Times New Roman" w:hAnsi="Times New Roman" w:cs="Times New Roman"/>
            <w:sz w:val="24"/>
          </w:rPr>
          <w:fldChar w:fldCharType="separate"/>
        </w:r>
        <w:r w:rsidRPr="00A361ED">
          <w:rPr>
            <w:rFonts w:ascii="Times New Roman" w:hAnsi="Times New Roman" w:cs="Times New Roman"/>
            <w:sz w:val="24"/>
          </w:rPr>
          <w:t>Figure 4</w:t>
        </w:r>
        <w:r w:rsidRPr="00A361ED">
          <w:rPr>
            <w:rFonts w:ascii="Times New Roman" w:hAnsi="Times New Roman" w:cs="Times New Roman"/>
            <w:sz w:val="24"/>
          </w:rPr>
          <w:fldChar w:fldCharType="end"/>
        </w:r>
        <w:r w:rsidRPr="00A361ED">
          <w:rPr>
            <w:rFonts w:ascii="Times New Roman" w:hAnsi="Times New Roman" w:cs="Times New Roman"/>
            <w:sz w:val="24"/>
          </w:rPr>
          <w:t xml:space="preserve"> focuses on the three STPs’ PPAs for a time budget of 30 minutes (also highlighted in </w:t>
        </w:r>
        <w:r w:rsidRPr="00A361ED">
          <w:rPr>
            <w:rFonts w:ascii="Times New Roman" w:hAnsi="Times New Roman" w:cs="Times New Roman"/>
            <w:sz w:val="24"/>
          </w:rPr>
          <w:fldChar w:fldCharType="begin"/>
        </w:r>
        <w:r w:rsidRPr="00A361ED">
          <w:rPr>
            <w:rFonts w:ascii="Times New Roman" w:hAnsi="Times New Roman" w:cs="Times New Roman"/>
            <w:sz w:val="24"/>
          </w:rPr>
          <w:instrText xml:space="preserve"> REF _Ref84077937 \h </w:instrText>
        </w:r>
        <w:r w:rsidRPr="00A361ED">
          <w:rPr>
            <w:rFonts w:ascii="Times New Roman" w:hAnsi="Times New Roman" w:cs="Times New Roman"/>
            <w:sz w:val="24"/>
          </w:rPr>
        </w:r>
        <w:r w:rsidRPr="00A361ED">
          <w:rPr>
            <w:rFonts w:ascii="Times New Roman" w:hAnsi="Times New Roman" w:cs="Times New Roman"/>
            <w:sz w:val="24"/>
          </w:rPr>
          <w:fldChar w:fldCharType="separate"/>
        </w:r>
        <w:r w:rsidRPr="00A361ED">
          <w:rPr>
            <w:rFonts w:ascii="Times New Roman" w:hAnsi="Times New Roman" w:cs="Times New Roman"/>
            <w:sz w:val="24"/>
          </w:rPr>
          <w:t>Figure 3</w:t>
        </w:r>
        <w:r w:rsidRPr="00A361ED">
          <w:rPr>
            <w:rFonts w:ascii="Times New Roman" w:hAnsi="Times New Roman" w:cs="Times New Roman"/>
            <w:sz w:val="24"/>
          </w:rPr>
          <w:fldChar w:fldCharType="end"/>
        </w:r>
        <w:r w:rsidRPr="00A361ED">
          <w:rPr>
            <w:rFonts w:ascii="Times New Roman" w:hAnsi="Times New Roman" w:cs="Times New Roman"/>
            <w:sz w:val="24"/>
          </w:rPr>
          <w:t>) at the same origin stop and the same time.</w:t>
        </w:r>
      </w:ins>
      <w:ins w:id="220" w:author="Miller, Harvey" w:date="2021-10-11T16:30:00Z">
        <w:r w:rsidR="00063DEC">
          <w:rPr>
            <w:rFonts w:ascii="Times New Roman" w:hAnsi="Times New Roman" w:cs="Times New Roman"/>
            <w:sz w:val="24"/>
          </w:rPr>
          <w:t xml:space="preserve"> This illustrates that schedule and </w:t>
        </w:r>
        <w:r w:rsidR="0005153B">
          <w:rPr>
            <w:rFonts w:ascii="Times New Roman" w:hAnsi="Times New Roman" w:cs="Times New Roman"/>
            <w:sz w:val="24"/>
          </w:rPr>
          <w:t xml:space="preserve">retrospective accessibility </w:t>
        </w:r>
        <w:proofErr w:type="gramStart"/>
        <w:r w:rsidR="0005153B">
          <w:rPr>
            <w:rFonts w:ascii="Times New Roman" w:hAnsi="Times New Roman" w:cs="Times New Roman"/>
            <w:sz w:val="24"/>
          </w:rPr>
          <w:t>may</w:t>
        </w:r>
        <w:proofErr w:type="gramEnd"/>
        <w:r w:rsidR="0005153B">
          <w:rPr>
            <w:rFonts w:ascii="Times New Roman" w:hAnsi="Times New Roman" w:cs="Times New Roman"/>
            <w:sz w:val="24"/>
          </w:rPr>
          <w:t xml:space="preserve"> different from each other in terms of their spatial f</w:t>
        </w:r>
      </w:ins>
      <w:ins w:id="221" w:author="Miller, Harvey" w:date="2021-10-11T16:31:00Z">
        <w:r w:rsidR="0005153B">
          <w:rPr>
            <w:rFonts w:ascii="Times New Roman" w:hAnsi="Times New Roman" w:cs="Times New Roman"/>
            <w:sz w:val="24"/>
          </w:rPr>
          <w:t xml:space="preserve">ootprint, they are nevertheless a generous </w:t>
        </w:r>
        <w:r w:rsidR="00F016CC">
          <w:rPr>
            <w:rFonts w:ascii="Times New Roman" w:hAnsi="Times New Roman" w:cs="Times New Roman"/>
            <w:sz w:val="24"/>
          </w:rPr>
          <w:t>delimitation of accessibility compared to the more conservative realistic STP</w:t>
        </w:r>
      </w:ins>
      <w:ins w:id="222" w:author="Miller, Harvey" w:date="2021-10-11T16:32:00Z">
        <w:r w:rsidR="00F016CC">
          <w:rPr>
            <w:rFonts w:ascii="Times New Roman" w:hAnsi="Times New Roman" w:cs="Times New Roman"/>
            <w:sz w:val="24"/>
          </w:rPr>
          <w:t>.</w:t>
        </w:r>
      </w:ins>
      <w:ins w:id="223" w:author="Miller, Harvey" w:date="2021-10-11T16:31:00Z">
        <w:r w:rsidR="00F016CC">
          <w:rPr>
            <w:rFonts w:ascii="Times New Roman" w:hAnsi="Times New Roman" w:cs="Times New Roman"/>
            <w:sz w:val="24"/>
          </w:rPr>
          <w:t xml:space="preserve"> </w:t>
        </w:r>
      </w:ins>
    </w:p>
    <w:p w14:paraId="117BF61C" w14:textId="660C0578" w:rsidR="000D7799" w:rsidDel="007D28C8" w:rsidRDefault="0078463D" w:rsidP="00674454">
      <w:pPr>
        <w:spacing w:line="480" w:lineRule="auto"/>
        <w:ind w:firstLine="720"/>
        <w:jc w:val="both"/>
        <w:rPr>
          <w:del w:id="224" w:author="Miller, Harvey" w:date="2021-10-11T16:26:00Z"/>
          <w:rFonts w:ascii="Times New Roman" w:hAnsi="Times New Roman" w:cs="Times New Roman"/>
          <w:sz w:val="24"/>
        </w:rPr>
      </w:pPr>
      <w:del w:id="225" w:author="Miller, Harvey" w:date="2021-10-11T16:26:00Z">
        <w:r w:rsidDel="007D28C8">
          <w:rPr>
            <w:rFonts w:ascii="Times New Roman" w:hAnsi="Times New Roman" w:cs="Times New Roman"/>
            <w:sz w:val="24"/>
          </w:rPr>
          <w:lastRenderedPageBreak/>
          <w:delText>On the other hand</w:delText>
        </w:r>
        <w:r w:rsidR="002A42B6" w:rsidDel="007D28C8">
          <w:rPr>
            <w:rFonts w:ascii="Times New Roman" w:hAnsi="Times New Roman" w:cs="Times New Roman"/>
            <w:sz w:val="24"/>
          </w:rPr>
          <w:delText xml:space="preserve">, realistic STP </w:delText>
        </w:r>
        <w:r w:rsidR="00B06D2B" w:rsidDel="007D28C8">
          <w:rPr>
            <w:rFonts w:ascii="Times New Roman" w:hAnsi="Times New Roman" w:cs="Times New Roman"/>
            <w:sz w:val="24"/>
          </w:rPr>
          <w:delText>is</w:delText>
        </w:r>
        <w:r w:rsidR="00B51E8F" w:rsidDel="007D28C8">
          <w:rPr>
            <w:rFonts w:ascii="Times New Roman" w:hAnsi="Times New Roman" w:cs="Times New Roman"/>
            <w:sz w:val="24"/>
          </w:rPr>
          <w:delText xml:space="preserve"> significantly different from </w:delText>
        </w:r>
        <w:r w:rsidR="00337466" w:rsidDel="007D28C8">
          <w:rPr>
            <w:rFonts w:ascii="Times New Roman" w:hAnsi="Times New Roman" w:cs="Times New Roman"/>
            <w:sz w:val="24"/>
          </w:rPr>
          <w:delText>the other two</w:delText>
        </w:r>
        <w:r w:rsidR="00B51E8F" w:rsidDel="007D28C8">
          <w:rPr>
            <w:rFonts w:ascii="Times New Roman" w:hAnsi="Times New Roman" w:cs="Times New Roman"/>
            <w:sz w:val="24"/>
          </w:rPr>
          <w:delText xml:space="preserve"> and </w:delText>
        </w:r>
        <w:r w:rsidR="002A42B6" w:rsidDel="007D28C8">
          <w:rPr>
            <w:rFonts w:ascii="Times New Roman" w:hAnsi="Times New Roman" w:cs="Times New Roman"/>
            <w:sz w:val="24"/>
          </w:rPr>
          <w:delText xml:space="preserve">is always </w:delText>
        </w:r>
        <w:r w:rsidR="00B51E8F" w:rsidDel="007D28C8">
          <w:rPr>
            <w:rFonts w:ascii="Times New Roman" w:hAnsi="Times New Roman" w:cs="Times New Roman"/>
            <w:sz w:val="24"/>
          </w:rPr>
          <w:delText xml:space="preserve">the </w:delText>
        </w:r>
        <w:r w:rsidR="002A42B6" w:rsidDel="007D28C8">
          <w:rPr>
            <w:rFonts w:ascii="Times New Roman" w:hAnsi="Times New Roman" w:cs="Times New Roman"/>
            <w:sz w:val="24"/>
          </w:rPr>
          <w:delText>smalle</w:delText>
        </w:r>
        <w:r w:rsidR="00EF4998" w:rsidDel="007D28C8">
          <w:rPr>
            <w:rFonts w:ascii="Times New Roman" w:hAnsi="Times New Roman" w:cs="Times New Roman"/>
            <w:sz w:val="24"/>
          </w:rPr>
          <w:delText>st one</w:delText>
        </w:r>
        <w:r w:rsidR="00F01778" w:rsidDel="007D28C8">
          <w:rPr>
            <w:rFonts w:ascii="Times New Roman" w:hAnsi="Times New Roman" w:cs="Times New Roman"/>
            <w:sz w:val="24"/>
          </w:rPr>
          <w:delText xml:space="preserve"> as shown in </w:delText>
        </w:r>
        <w:r w:rsidR="00F01778" w:rsidDel="007D28C8">
          <w:rPr>
            <w:rFonts w:ascii="Times New Roman" w:hAnsi="Times New Roman" w:cs="Times New Roman"/>
            <w:sz w:val="24"/>
          </w:rPr>
          <w:fldChar w:fldCharType="begin"/>
        </w:r>
        <w:r w:rsidR="00F01778" w:rsidDel="007D28C8">
          <w:rPr>
            <w:rFonts w:ascii="Times New Roman" w:hAnsi="Times New Roman" w:cs="Times New Roman"/>
            <w:sz w:val="24"/>
          </w:rPr>
          <w:delInstrText xml:space="preserve"> REF _Ref84458279 \h </w:delInstrText>
        </w:r>
        <w:r w:rsidR="00F01778" w:rsidDel="007D28C8">
          <w:rPr>
            <w:rFonts w:ascii="Times New Roman" w:hAnsi="Times New Roman" w:cs="Times New Roman"/>
            <w:sz w:val="24"/>
          </w:rPr>
        </w:r>
        <w:r w:rsidR="00F01778" w:rsidDel="007D28C8">
          <w:rPr>
            <w:rFonts w:ascii="Times New Roman" w:hAnsi="Times New Roman" w:cs="Times New Roman"/>
            <w:sz w:val="24"/>
          </w:rPr>
          <w:fldChar w:fldCharType="separate"/>
        </w:r>
        <w:r w:rsidR="00F01778" w:rsidRPr="00EE4D06" w:rsidDel="007D28C8">
          <w:rPr>
            <w:rFonts w:ascii="Times New Roman" w:hAnsi="Times New Roman" w:cs="Times New Roman"/>
            <w:sz w:val="24"/>
          </w:rPr>
          <w:delText>Figure 2</w:delText>
        </w:r>
        <w:r w:rsidR="00F01778" w:rsidDel="007D28C8">
          <w:rPr>
            <w:rFonts w:ascii="Times New Roman" w:hAnsi="Times New Roman" w:cs="Times New Roman"/>
            <w:sz w:val="24"/>
          </w:rPr>
          <w:fldChar w:fldCharType="end"/>
        </w:r>
        <w:r w:rsidR="00A3218A" w:rsidDel="007D28C8">
          <w:rPr>
            <w:rFonts w:ascii="Times New Roman" w:hAnsi="Times New Roman" w:cs="Times New Roman"/>
            <w:sz w:val="24"/>
          </w:rPr>
          <w:delText>.</w:delText>
        </w:r>
        <w:r w:rsidR="002E3511" w:rsidDel="007D28C8">
          <w:rPr>
            <w:rFonts w:ascii="Times New Roman" w:hAnsi="Times New Roman" w:cs="Times New Roman"/>
            <w:sz w:val="24"/>
          </w:rPr>
          <w:delText xml:space="preserve"> </w:delText>
        </w:r>
        <w:r w:rsidR="00A3218A" w:rsidDel="007D28C8">
          <w:rPr>
            <w:rFonts w:ascii="Times New Roman" w:hAnsi="Times New Roman" w:cs="Times New Roman"/>
            <w:sz w:val="24"/>
          </w:rPr>
          <w:delText>W</w:delText>
        </w:r>
        <w:r w:rsidR="002E3511" w:rsidDel="007D28C8">
          <w:rPr>
            <w:rFonts w:ascii="Times New Roman" w:hAnsi="Times New Roman" w:cs="Times New Roman"/>
            <w:sz w:val="24"/>
          </w:rPr>
          <w:delText>ith realistic STP, a user cannot</w:delText>
        </w:r>
        <w:r w:rsidR="00846ADD" w:rsidDel="007D28C8">
          <w:rPr>
            <w:rFonts w:ascii="Times New Roman" w:hAnsi="Times New Roman" w:cs="Times New Roman"/>
            <w:sz w:val="24"/>
          </w:rPr>
          <w:delText xml:space="preserve"> even</w:delText>
        </w:r>
        <w:r w:rsidR="002E3511" w:rsidDel="007D28C8">
          <w:rPr>
            <w:rFonts w:ascii="Times New Roman" w:hAnsi="Times New Roman" w:cs="Times New Roman"/>
            <w:sz w:val="24"/>
          </w:rPr>
          <w:delText xml:space="preserve"> reach the northwest part of the system for the time budget of 2 hours</w:delText>
        </w:r>
        <w:r w:rsidR="003B5C19" w:rsidDel="007D28C8">
          <w:rPr>
            <w:rFonts w:ascii="Times New Roman" w:hAnsi="Times New Roman" w:cs="Times New Roman"/>
            <w:sz w:val="24"/>
          </w:rPr>
          <w:delText>.</w:delText>
        </w:r>
        <w:r w:rsidR="00391DD6" w:rsidDel="007D28C8">
          <w:rPr>
            <w:rFonts w:ascii="Times New Roman" w:hAnsi="Times New Roman" w:cs="Times New Roman"/>
            <w:sz w:val="24"/>
          </w:rPr>
          <w:delText xml:space="preserve"> This shows that realistic STP is a more conservative measure for user’s accessibility</w:delText>
        </w:r>
        <w:r w:rsidR="008A2854" w:rsidDel="007D28C8">
          <w:rPr>
            <w:rFonts w:ascii="Times New Roman" w:hAnsi="Times New Roman" w:cs="Times New Roman"/>
            <w:sz w:val="24"/>
          </w:rPr>
          <w:delText xml:space="preserve"> than its scheduled or retrospective counterpart</w:delText>
        </w:r>
        <w:r w:rsidR="00B4331C" w:rsidDel="007D28C8">
          <w:rPr>
            <w:rFonts w:ascii="Times New Roman" w:hAnsi="Times New Roman" w:cs="Times New Roman"/>
            <w:sz w:val="24"/>
          </w:rPr>
          <w:delText>.</w:delText>
        </w:r>
        <w:r w:rsidR="00652706" w:rsidDel="007D28C8">
          <w:rPr>
            <w:rFonts w:ascii="Times New Roman" w:hAnsi="Times New Roman" w:cs="Times New Roman"/>
            <w:sz w:val="24"/>
          </w:rPr>
          <w:delText xml:space="preserve"> The realistic and scheduled PPAs share very similar shape but different area, which </w:delText>
        </w:r>
        <w:r w:rsidR="00DC7F1C" w:rsidDel="007D28C8">
          <w:rPr>
            <w:rFonts w:ascii="Times New Roman" w:hAnsi="Times New Roman" w:cs="Times New Roman"/>
            <w:sz w:val="24"/>
          </w:rPr>
          <w:delText>illustrates</w:delText>
        </w:r>
        <w:r w:rsidR="00957E9E" w:rsidDel="007D28C8">
          <w:rPr>
            <w:rFonts w:ascii="Times New Roman" w:hAnsi="Times New Roman" w:cs="Times New Roman"/>
            <w:sz w:val="24"/>
          </w:rPr>
          <w:delText xml:space="preserve"> that they always have the same route plan but can have different travel time due to on-time performance. </w:delText>
        </w:r>
      </w:del>
    </w:p>
    <w:p w14:paraId="62595794" w14:textId="466F39CB" w:rsidR="00980274" w:rsidRPr="009265F6" w:rsidRDefault="009265F6" w:rsidP="00674454">
      <w:pPr>
        <w:keepNext/>
        <w:spacing w:line="480" w:lineRule="auto"/>
        <w:jc w:val="center"/>
      </w:pPr>
      <w:r>
        <w:rPr>
          <w:noProof/>
        </w:rPr>
        <w:drawing>
          <wp:inline distT="0" distB="0" distL="0" distR="0" wp14:anchorId="497CD45C" wp14:editId="69E8F726">
            <wp:extent cx="5715000" cy="5715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6670" cy="5716670"/>
                    </a:xfrm>
                    <a:prstGeom prst="rect">
                      <a:avLst/>
                    </a:prstGeom>
                    <a:noFill/>
                    <a:ln>
                      <a:noFill/>
                    </a:ln>
                  </pic:spPr>
                </pic:pic>
              </a:graphicData>
            </a:graphic>
          </wp:inline>
        </w:drawing>
      </w:r>
    </w:p>
    <w:p w14:paraId="797D4D54" w14:textId="14A177F7" w:rsidR="00980274" w:rsidRDefault="00980274" w:rsidP="00674454">
      <w:pPr>
        <w:spacing w:line="480" w:lineRule="auto"/>
        <w:jc w:val="both"/>
        <w:rPr>
          <w:rFonts w:ascii="Times New Roman" w:hAnsi="Times New Roman" w:cs="Times New Roman"/>
          <w:sz w:val="24"/>
        </w:rPr>
      </w:pPr>
      <w:bookmarkStart w:id="226" w:name="_Ref84077937"/>
      <w:r w:rsidRPr="00980274">
        <w:rPr>
          <w:rFonts w:ascii="Times New Roman" w:hAnsi="Times New Roman" w:cs="Times New Roman"/>
          <w:sz w:val="24"/>
        </w:rPr>
        <w:t xml:space="preserve">Figure </w:t>
      </w:r>
      <w:r w:rsidRPr="00980274">
        <w:rPr>
          <w:rFonts w:ascii="Times New Roman" w:hAnsi="Times New Roman" w:cs="Times New Roman"/>
          <w:sz w:val="24"/>
        </w:rPr>
        <w:fldChar w:fldCharType="begin"/>
      </w:r>
      <w:r w:rsidRPr="00980274">
        <w:rPr>
          <w:rFonts w:ascii="Times New Roman" w:hAnsi="Times New Roman" w:cs="Times New Roman"/>
          <w:sz w:val="24"/>
        </w:rPr>
        <w:instrText xml:space="preserve"> SEQ Figure \* ARABIC </w:instrText>
      </w:r>
      <w:r w:rsidRPr="00980274">
        <w:rPr>
          <w:rFonts w:ascii="Times New Roman" w:hAnsi="Times New Roman" w:cs="Times New Roman"/>
          <w:sz w:val="24"/>
        </w:rPr>
        <w:fldChar w:fldCharType="separate"/>
      </w:r>
      <w:r w:rsidR="009D13E9">
        <w:rPr>
          <w:rFonts w:ascii="Times New Roman" w:hAnsi="Times New Roman" w:cs="Times New Roman"/>
          <w:noProof/>
          <w:sz w:val="24"/>
        </w:rPr>
        <w:t>3</w:t>
      </w:r>
      <w:r w:rsidRPr="00980274">
        <w:rPr>
          <w:rFonts w:ascii="Times New Roman" w:hAnsi="Times New Roman" w:cs="Times New Roman"/>
          <w:sz w:val="24"/>
        </w:rPr>
        <w:fldChar w:fldCharType="end"/>
      </w:r>
      <w:bookmarkEnd w:id="226"/>
      <w:r w:rsidRPr="00980274">
        <w:rPr>
          <w:rFonts w:ascii="Times New Roman" w:hAnsi="Times New Roman" w:cs="Times New Roman"/>
          <w:sz w:val="24"/>
        </w:rPr>
        <w:t>: examples of scheduled</w:t>
      </w:r>
      <w:r>
        <w:rPr>
          <w:rFonts w:ascii="Times New Roman" w:hAnsi="Times New Roman" w:cs="Times New Roman"/>
          <w:sz w:val="24"/>
        </w:rPr>
        <w:t xml:space="preserve"> (top left)</w:t>
      </w:r>
      <w:r w:rsidRPr="00980274">
        <w:rPr>
          <w:rFonts w:ascii="Times New Roman" w:hAnsi="Times New Roman" w:cs="Times New Roman"/>
          <w:sz w:val="24"/>
        </w:rPr>
        <w:t>, retrospective</w:t>
      </w:r>
      <w:r>
        <w:rPr>
          <w:rFonts w:ascii="Times New Roman" w:hAnsi="Times New Roman" w:cs="Times New Roman"/>
          <w:sz w:val="24"/>
        </w:rPr>
        <w:t xml:space="preserve"> (top right)</w:t>
      </w:r>
      <w:r w:rsidRPr="00980274">
        <w:rPr>
          <w:rFonts w:ascii="Times New Roman" w:hAnsi="Times New Roman" w:cs="Times New Roman"/>
          <w:sz w:val="24"/>
        </w:rPr>
        <w:t>, and realistic STP</w:t>
      </w:r>
      <w:r>
        <w:rPr>
          <w:rFonts w:ascii="Times New Roman" w:hAnsi="Times New Roman" w:cs="Times New Roman"/>
          <w:sz w:val="24"/>
        </w:rPr>
        <w:t xml:space="preserve">s (bottom left) from a bus stop in the </w:t>
      </w:r>
      <w:r w:rsidR="001D16C8">
        <w:rPr>
          <w:rFonts w:ascii="Times New Roman" w:hAnsi="Times New Roman" w:cs="Times New Roman"/>
          <w:sz w:val="24"/>
        </w:rPr>
        <w:t xml:space="preserve">central </w:t>
      </w:r>
      <w:r>
        <w:rPr>
          <w:rFonts w:ascii="Times New Roman" w:hAnsi="Times New Roman" w:cs="Times New Roman"/>
          <w:sz w:val="24"/>
        </w:rPr>
        <w:t>downtown Columbus (</w:t>
      </w:r>
      <w:r w:rsidRPr="00980274">
        <w:rPr>
          <w:rFonts w:ascii="Times New Roman" w:hAnsi="Times New Roman" w:cs="Times New Roman"/>
          <w:sz w:val="24"/>
        </w:rPr>
        <w:t>N</w:t>
      </w:r>
      <w:r>
        <w:rPr>
          <w:rFonts w:ascii="Times New Roman" w:hAnsi="Times New Roman" w:cs="Times New Roman"/>
          <w:sz w:val="24"/>
        </w:rPr>
        <w:t>orth</w:t>
      </w:r>
      <w:r w:rsidRPr="00980274">
        <w:rPr>
          <w:rFonts w:ascii="Times New Roman" w:hAnsi="Times New Roman" w:cs="Times New Roman"/>
          <w:sz w:val="24"/>
        </w:rPr>
        <w:t xml:space="preserve"> H</w:t>
      </w:r>
      <w:r>
        <w:rPr>
          <w:rFonts w:ascii="Times New Roman" w:hAnsi="Times New Roman" w:cs="Times New Roman"/>
          <w:sz w:val="24"/>
        </w:rPr>
        <w:t>igh</w:t>
      </w:r>
      <w:r w:rsidRPr="00980274">
        <w:rPr>
          <w:rFonts w:ascii="Times New Roman" w:hAnsi="Times New Roman" w:cs="Times New Roman"/>
          <w:sz w:val="24"/>
        </w:rPr>
        <w:t xml:space="preserve"> S</w:t>
      </w:r>
      <w:r>
        <w:rPr>
          <w:rFonts w:ascii="Times New Roman" w:hAnsi="Times New Roman" w:cs="Times New Roman"/>
          <w:sz w:val="24"/>
        </w:rPr>
        <w:t>treet</w:t>
      </w:r>
      <w:r w:rsidRPr="00980274">
        <w:rPr>
          <w:rFonts w:ascii="Times New Roman" w:hAnsi="Times New Roman" w:cs="Times New Roman"/>
          <w:sz w:val="24"/>
        </w:rPr>
        <w:t xml:space="preserve"> &amp; W</w:t>
      </w:r>
      <w:r>
        <w:rPr>
          <w:rFonts w:ascii="Times New Roman" w:hAnsi="Times New Roman" w:cs="Times New Roman"/>
          <w:sz w:val="24"/>
        </w:rPr>
        <w:t>est</w:t>
      </w:r>
      <w:r w:rsidRPr="00980274">
        <w:rPr>
          <w:rFonts w:ascii="Times New Roman" w:hAnsi="Times New Roman" w:cs="Times New Roman"/>
          <w:sz w:val="24"/>
        </w:rPr>
        <w:t xml:space="preserve"> B</w:t>
      </w:r>
      <w:r>
        <w:rPr>
          <w:rFonts w:ascii="Times New Roman" w:hAnsi="Times New Roman" w:cs="Times New Roman"/>
          <w:sz w:val="24"/>
        </w:rPr>
        <w:t>road</w:t>
      </w:r>
      <w:r w:rsidRPr="00980274">
        <w:rPr>
          <w:rFonts w:ascii="Times New Roman" w:hAnsi="Times New Roman" w:cs="Times New Roman"/>
          <w:sz w:val="24"/>
        </w:rPr>
        <w:t xml:space="preserve"> S</w:t>
      </w:r>
      <w:r>
        <w:rPr>
          <w:rFonts w:ascii="Times New Roman" w:hAnsi="Times New Roman" w:cs="Times New Roman"/>
          <w:sz w:val="24"/>
        </w:rPr>
        <w:t xml:space="preserve">treet) and corresponding number of accessible stops for </w:t>
      </w:r>
      <w:r w:rsidR="00294ECC">
        <w:rPr>
          <w:rFonts w:ascii="Times New Roman" w:hAnsi="Times New Roman" w:cs="Times New Roman"/>
          <w:sz w:val="24"/>
        </w:rPr>
        <w:t xml:space="preserve">the </w:t>
      </w:r>
      <w:r>
        <w:rPr>
          <w:rFonts w:ascii="Times New Roman" w:hAnsi="Times New Roman" w:cs="Times New Roman"/>
          <w:sz w:val="24"/>
        </w:rPr>
        <w:t>three STPs (bottom right)</w:t>
      </w:r>
      <w:r w:rsidR="00814A14">
        <w:rPr>
          <w:rFonts w:ascii="Times New Roman" w:hAnsi="Times New Roman" w:cs="Times New Roman"/>
          <w:sz w:val="24"/>
        </w:rPr>
        <w:t xml:space="preserve"> </w:t>
      </w:r>
      <w:r w:rsidR="0025496A">
        <w:rPr>
          <w:rFonts w:ascii="Times New Roman" w:hAnsi="Times New Roman" w:cs="Times New Roman"/>
          <w:sz w:val="24"/>
        </w:rPr>
        <w:t>at 8:00am, Sep 4, 2019</w:t>
      </w:r>
      <w:r w:rsidR="00294ECC">
        <w:rPr>
          <w:rFonts w:ascii="Times New Roman" w:hAnsi="Times New Roman" w:cs="Times New Roman"/>
          <w:sz w:val="24"/>
        </w:rPr>
        <w:t>.</w:t>
      </w:r>
    </w:p>
    <w:p w14:paraId="2D0037C2" w14:textId="77777777" w:rsidR="00053F29" w:rsidRDefault="00F55F0B" w:rsidP="00674454">
      <w:pPr>
        <w:keepNext/>
        <w:spacing w:line="480" w:lineRule="auto"/>
        <w:jc w:val="center"/>
      </w:pPr>
      <w:r>
        <w:rPr>
          <w:rFonts w:ascii="Times New Roman" w:hAnsi="Times New Roman" w:cs="Times New Roman"/>
          <w:noProof/>
          <w:sz w:val="24"/>
        </w:rPr>
        <w:lastRenderedPageBreak/>
        <w:drawing>
          <wp:inline distT="0" distB="0" distL="0" distR="0" wp14:anchorId="57389FC1" wp14:editId="473136DA">
            <wp:extent cx="4624070" cy="4624070"/>
            <wp:effectExtent l="0" t="0" r="508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54512" cy="4654512"/>
                    </a:xfrm>
                    <a:prstGeom prst="rect">
                      <a:avLst/>
                    </a:prstGeom>
                    <a:noFill/>
                    <a:ln>
                      <a:noFill/>
                    </a:ln>
                  </pic:spPr>
                </pic:pic>
              </a:graphicData>
            </a:graphic>
          </wp:inline>
        </w:drawing>
      </w:r>
    </w:p>
    <w:p w14:paraId="77A10B58" w14:textId="5A458E55" w:rsidR="00752A58" w:rsidRPr="006B56EA" w:rsidRDefault="00053F29" w:rsidP="00674454">
      <w:pPr>
        <w:spacing w:line="480" w:lineRule="auto"/>
        <w:jc w:val="center"/>
        <w:rPr>
          <w:rFonts w:ascii="Times New Roman" w:hAnsi="Times New Roman" w:cs="Times New Roman"/>
          <w:sz w:val="24"/>
        </w:rPr>
      </w:pPr>
      <w:bookmarkStart w:id="227" w:name="_Ref84079568"/>
      <w:r w:rsidRPr="00053F29">
        <w:rPr>
          <w:rFonts w:ascii="Times New Roman" w:hAnsi="Times New Roman" w:cs="Times New Roman"/>
          <w:sz w:val="24"/>
        </w:rPr>
        <w:t xml:space="preserve">Figure </w:t>
      </w:r>
      <w:r w:rsidRPr="00053F29">
        <w:rPr>
          <w:rFonts w:ascii="Times New Roman" w:hAnsi="Times New Roman" w:cs="Times New Roman"/>
          <w:sz w:val="24"/>
        </w:rPr>
        <w:fldChar w:fldCharType="begin"/>
      </w:r>
      <w:r w:rsidRPr="00053F29">
        <w:rPr>
          <w:rFonts w:ascii="Times New Roman" w:hAnsi="Times New Roman" w:cs="Times New Roman"/>
          <w:sz w:val="24"/>
        </w:rPr>
        <w:instrText xml:space="preserve"> SEQ Figure \* ARABIC </w:instrText>
      </w:r>
      <w:r w:rsidRPr="00053F29">
        <w:rPr>
          <w:rFonts w:ascii="Times New Roman" w:hAnsi="Times New Roman" w:cs="Times New Roman"/>
          <w:sz w:val="24"/>
        </w:rPr>
        <w:fldChar w:fldCharType="separate"/>
      </w:r>
      <w:r w:rsidR="00EE4D06">
        <w:rPr>
          <w:rFonts w:ascii="Times New Roman" w:hAnsi="Times New Roman" w:cs="Times New Roman"/>
          <w:noProof/>
          <w:sz w:val="24"/>
        </w:rPr>
        <w:t>4</w:t>
      </w:r>
      <w:r w:rsidRPr="00053F29">
        <w:rPr>
          <w:rFonts w:ascii="Times New Roman" w:hAnsi="Times New Roman" w:cs="Times New Roman"/>
          <w:sz w:val="24"/>
        </w:rPr>
        <w:fldChar w:fldCharType="end"/>
      </w:r>
      <w:bookmarkEnd w:id="227"/>
      <w:r w:rsidRPr="00053F29">
        <w:rPr>
          <w:rFonts w:ascii="Times New Roman" w:hAnsi="Times New Roman" w:cs="Times New Roman"/>
          <w:sz w:val="24"/>
        </w:rPr>
        <w:t xml:space="preserve">: scheduled, retrospective, </w:t>
      </w:r>
      <w:r w:rsidR="007B709D">
        <w:rPr>
          <w:rFonts w:ascii="Times New Roman" w:hAnsi="Times New Roman" w:cs="Times New Roman"/>
          <w:sz w:val="24"/>
        </w:rPr>
        <w:t xml:space="preserve">and </w:t>
      </w:r>
      <w:r w:rsidRPr="00053F29">
        <w:rPr>
          <w:rFonts w:ascii="Times New Roman" w:hAnsi="Times New Roman" w:cs="Times New Roman"/>
          <w:sz w:val="24"/>
        </w:rPr>
        <w:t xml:space="preserve">realistic PPA </w:t>
      </w:r>
      <w:r>
        <w:rPr>
          <w:rFonts w:ascii="Times New Roman" w:hAnsi="Times New Roman" w:cs="Times New Roman"/>
          <w:sz w:val="24"/>
        </w:rPr>
        <w:t>for the</w:t>
      </w:r>
      <w:r w:rsidRPr="00053F29">
        <w:rPr>
          <w:rFonts w:ascii="Times New Roman" w:hAnsi="Times New Roman" w:cs="Times New Roman"/>
          <w:sz w:val="24"/>
        </w:rPr>
        <w:t xml:space="preserve"> time budget of 30 minutes</w:t>
      </w:r>
      <w:r w:rsidR="007B709D">
        <w:rPr>
          <w:rFonts w:ascii="Times New Roman" w:hAnsi="Times New Roman" w:cs="Times New Roman"/>
          <w:sz w:val="24"/>
        </w:rPr>
        <w:t xml:space="preserve"> from </w:t>
      </w:r>
      <w:r w:rsidR="007B709D">
        <w:rPr>
          <w:rFonts w:ascii="Times New Roman" w:hAnsi="Times New Roman" w:cs="Times New Roman"/>
          <w:sz w:val="24"/>
        </w:rPr>
        <w:fldChar w:fldCharType="begin"/>
      </w:r>
      <w:r w:rsidR="007B709D">
        <w:rPr>
          <w:rFonts w:ascii="Times New Roman" w:hAnsi="Times New Roman" w:cs="Times New Roman"/>
          <w:sz w:val="24"/>
        </w:rPr>
        <w:instrText xml:space="preserve"> REF _Ref84077937 \h </w:instrText>
      </w:r>
      <w:r w:rsidR="007B709D">
        <w:rPr>
          <w:rFonts w:ascii="Times New Roman" w:hAnsi="Times New Roman" w:cs="Times New Roman"/>
          <w:sz w:val="24"/>
        </w:rPr>
      </w:r>
      <w:r w:rsidR="007B709D">
        <w:rPr>
          <w:rFonts w:ascii="Times New Roman" w:hAnsi="Times New Roman" w:cs="Times New Roman"/>
          <w:sz w:val="24"/>
        </w:rPr>
        <w:fldChar w:fldCharType="separate"/>
      </w:r>
      <w:r w:rsidR="007B709D" w:rsidRPr="00980274">
        <w:rPr>
          <w:rFonts w:ascii="Times New Roman" w:hAnsi="Times New Roman" w:cs="Times New Roman"/>
          <w:sz w:val="24"/>
        </w:rPr>
        <w:t xml:space="preserve">Figure </w:t>
      </w:r>
      <w:r w:rsidR="007B709D">
        <w:rPr>
          <w:rFonts w:ascii="Times New Roman" w:hAnsi="Times New Roman" w:cs="Times New Roman"/>
          <w:noProof/>
          <w:sz w:val="24"/>
        </w:rPr>
        <w:t>3</w:t>
      </w:r>
      <w:r w:rsidR="007B709D">
        <w:rPr>
          <w:rFonts w:ascii="Times New Roman" w:hAnsi="Times New Roman" w:cs="Times New Roman"/>
          <w:sz w:val="24"/>
        </w:rPr>
        <w:fldChar w:fldCharType="end"/>
      </w:r>
      <w:r w:rsidRPr="00053F29">
        <w:rPr>
          <w:rFonts w:ascii="Times New Roman" w:hAnsi="Times New Roman" w:cs="Times New Roman"/>
          <w:sz w:val="24"/>
        </w:rPr>
        <w:t>.</w:t>
      </w:r>
    </w:p>
    <w:p w14:paraId="33A1914E" w14:textId="54A6A421" w:rsidR="0085327A" w:rsidRPr="006B56EA" w:rsidRDefault="0085327A" w:rsidP="00674454">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 xml:space="preserve"> </w:t>
      </w:r>
      <w:r w:rsidRPr="006B56EA">
        <w:rPr>
          <w:rFonts w:ascii="Times New Roman" w:hAnsi="Times New Roman" w:cs="Times New Roman"/>
          <w:sz w:val="24"/>
        </w:rPr>
        <w:t>Spatial pattern</w:t>
      </w:r>
      <w:r w:rsidR="00941909">
        <w:rPr>
          <w:rFonts w:ascii="Times New Roman" w:hAnsi="Times New Roman" w:cs="Times New Roman"/>
          <w:sz w:val="24"/>
        </w:rPr>
        <w:t xml:space="preserve"> of accessibility unreliability</w:t>
      </w:r>
      <w:del w:id="228" w:author="Miller, Harvey" w:date="2021-10-11T16:32:00Z">
        <w:r w:rsidDel="00992826">
          <w:rPr>
            <w:rFonts w:ascii="Times New Roman" w:hAnsi="Times New Roman" w:cs="Times New Roman"/>
            <w:sz w:val="24"/>
          </w:rPr>
          <w:delText xml:space="preserve"> </w:delText>
        </w:r>
        <w:r w:rsidR="001108B3" w:rsidDel="00992826">
          <w:rPr>
            <w:rFonts w:ascii="Times New Roman" w:hAnsi="Times New Roman" w:cs="Times New Roman"/>
            <w:sz w:val="24"/>
          </w:rPr>
          <w:delText xml:space="preserve">and </w:delText>
        </w:r>
        <w:r w:rsidDel="00992826">
          <w:rPr>
            <w:rFonts w:ascii="Times New Roman" w:hAnsi="Times New Roman" w:cs="Times New Roman"/>
            <w:sz w:val="24"/>
          </w:rPr>
          <w:delText>time budget</w:delText>
        </w:r>
      </w:del>
    </w:p>
    <w:p w14:paraId="5EB98093" w14:textId="47FFBE2E" w:rsidR="00D00933" w:rsidRDefault="00162CD6" w:rsidP="00674454">
      <w:pPr>
        <w:spacing w:line="480" w:lineRule="auto"/>
        <w:jc w:val="both"/>
        <w:rPr>
          <w:rFonts w:ascii="Times New Roman" w:hAnsi="Times New Roman" w:cs="Times New Roman"/>
          <w:sz w:val="24"/>
        </w:rPr>
      </w:pPr>
      <w:ins w:id="229" w:author="Miller, Harvey" w:date="2021-10-11T16:33:00Z">
        <w:r>
          <w:rPr>
            <w:rFonts w:ascii="Times New Roman" w:hAnsi="Times New Roman" w:cs="Times New Roman"/>
            <w:sz w:val="24"/>
          </w:rPr>
          <w:t xml:space="preserve">We </w:t>
        </w:r>
      </w:ins>
      <w:ins w:id="230" w:author="Miller, Harvey" w:date="2021-10-11T16:38:00Z">
        <w:r w:rsidR="007B6AA8">
          <w:rPr>
            <w:rFonts w:ascii="Times New Roman" w:hAnsi="Times New Roman" w:cs="Times New Roman"/>
            <w:sz w:val="24"/>
          </w:rPr>
          <w:t>present results from analyzing the u</w:t>
        </w:r>
        <w:r w:rsidR="00944D8F">
          <w:rPr>
            <w:rFonts w:ascii="Times New Roman" w:hAnsi="Times New Roman" w:cs="Times New Roman"/>
            <w:sz w:val="24"/>
          </w:rPr>
          <w:t xml:space="preserve">nreliability of </w:t>
        </w:r>
      </w:ins>
      <w:ins w:id="231" w:author="Miller, Harvey" w:date="2021-10-11T16:39:00Z">
        <w:r w:rsidR="00944D8F">
          <w:rPr>
            <w:rFonts w:ascii="Times New Roman" w:hAnsi="Times New Roman" w:cs="Times New Roman"/>
            <w:sz w:val="24"/>
          </w:rPr>
          <w:t xml:space="preserve">schedule-based accessibility, using </w:t>
        </w:r>
        <w:r w:rsidR="00C26869">
          <w:rPr>
            <w:rFonts w:ascii="Times New Roman" w:hAnsi="Times New Roman" w:cs="Times New Roman"/>
            <w:sz w:val="24"/>
          </w:rPr>
          <w:t>the realistic accessibility measure as a benchmark (</w:t>
        </w:r>
        <w:r w:rsidR="00D56823">
          <w:rPr>
            <w:rFonts w:ascii="Times New Roman" w:hAnsi="Times New Roman" w:cs="Times New Roman"/>
            <w:sz w:val="24"/>
          </w:rPr>
          <w:t>equat</w:t>
        </w:r>
      </w:ins>
      <w:ins w:id="232" w:author="Miller, Harvey" w:date="2021-10-11T16:40:00Z">
        <w:r w:rsidR="00D56823">
          <w:rPr>
            <w:rFonts w:ascii="Times New Roman" w:hAnsi="Times New Roman" w:cs="Times New Roman"/>
            <w:sz w:val="24"/>
          </w:rPr>
          <w:t xml:space="preserve">ion 4).  </w:t>
        </w:r>
      </w:ins>
      <w:ins w:id="233" w:author="Miller, Harvey" w:date="2021-10-11T16:38:00Z">
        <w:r w:rsidR="00944D8F">
          <w:rPr>
            <w:rFonts w:ascii="Times New Roman" w:hAnsi="Times New Roman" w:cs="Times New Roman"/>
            <w:sz w:val="24"/>
          </w:rPr>
          <w:t xml:space="preserve"> </w:t>
        </w:r>
      </w:ins>
      <w:r w:rsidR="006561B6">
        <w:rPr>
          <w:rFonts w:ascii="Times New Roman" w:hAnsi="Times New Roman" w:cs="Times New Roman"/>
          <w:sz w:val="24"/>
        </w:rPr>
        <w:fldChar w:fldCharType="begin"/>
      </w:r>
      <w:r w:rsidR="006561B6">
        <w:rPr>
          <w:rFonts w:ascii="Times New Roman" w:hAnsi="Times New Roman" w:cs="Times New Roman"/>
          <w:sz w:val="24"/>
        </w:rPr>
        <w:instrText xml:space="preserve"> REF _Ref83844612 \h </w:instrText>
      </w:r>
      <w:r w:rsidR="006561B6">
        <w:rPr>
          <w:rFonts w:ascii="Times New Roman" w:hAnsi="Times New Roman" w:cs="Times New Roman"/>
          <w:sz w:val="24"/>
        </w:rPr>
      </w:r>
      <w:r w:rsidR="006561B6">
        <w:rPr>
          <w:rFonts w:ascii="Times New Roman" w:hAnsi="Times New Roman" w:cs="Times New Roman"/>
          <w:sz w:val="24"/>
        </w:rPr>
        <w:fldChar w:fldCharType="separate"/>
      </w:r>
      <w:r w:rsidR="00695864" w:rsidRPr="001108B3">
        <w:rPr>
          <w:rFonts w:ascii="Times New Roman" w:hAnsi="Times New Roman" w:cs="Times New Roman"/>
          <w:sz w:val="24"/>
        </w:rPr>
        <w:t xml:space="preserve">Figure </w:t>
      </w:r>
      <w:r w:rsidR="00695864">
        <w:rPr>
          <w:rFonts w:ascii="Times New Roman" w:hAnsi="Times New Roman" w:cs="Times New Roman"/>
          <w:noProof/>
          <w:sz w:val="24"/>
        </w:rPr>
        <w:t>5</w:t>
      </w:r>
      <w:r w:rsidR="006561B6">
        <w:rPr>
          <w:rFonts w:ascii="Times New Roman" w:hAnsi="Times New Roman" w:cs="Times New Roman"/>
          <w:sz w:val="24"/>
        </w:rPr>
        <w:fldChar w:fldCharType="end"/>
      </w:r>
      <w:r w:rsidR="006561B6">
        <w:rPr>
          <w:rFonts w:ascii="Times New Roman" w:hAnsi="Times New Roman" w:cs="Times New Roman"/>
          <w:sz w:val="24"/>
        </w:rPr>
        <w:t xml:space="preserve"> shows four maps of </w:t>
      </w:r>
      <w:proofErr w:type="gramStart"/>
      <w:r w:rsidR="0093282B">
        <w:rPr>
          <w:rFonts w:ascii="Times New Roman" w:hAnsi="Times New Roman" w:cs="Times New Roman"/>
          <w:sz w:val="24"/>
        </w:rPr>
        <w:t>schedule</w:t>
      </w:r>
      <w:r w:rsidR="00CB2892">
        <w:rPr>
          <w:rFonts w:ascii="Times New Roman" w:hAnsi="Times New Roman" w:cs="Times New Roman"/>
          <w:sz w:val="24"/>
        </w:rPr>
        <w:t>-based</w:t>
      </w:r>
      <w:proofErr w:type="gramEnd"/>
      <w:r w:rsidR="0093282B">
        <w:rPr>
          <w:rFonts w:ascii="Times New Roman" w:hAnsi="Times New Roman" w:cs="Times New Roman"/>
          <w:sz w:val="24"/>
        </w:rPr>
        <w:t xml:space="preserve"> </w:t>
      </w:r>
      <w:r w:rsidR="00205E39">
        <w:rPr>
          <w:rFonts w:ascii="Times New Roman" w:hAnsi="Times New Roman" w:cs="Times New Roman"/>
          <w:sz w:val="24"/>
        </w:rPr>
        <w:t xml:space="preserve">implicit </w:t>
      </w:r>
      <w:r w:rsidR="0093282B">
        <w:rPr>
          <w:rFonts w:ascii="Times New Roman" w:hAnsi="Times New Roman" w:cs="Times New Roman"/>
          <w:sz w:val="24"/>
        </w:rPr>
        <w:t xml:space="preserve">STP’s </w:t>
      </w:r>
      <w:r w:rsidR="006820DB" w:rsidRPr="001108B3">
        <w:rPr>
          <w:rFonts w:ascii="Times New Roman" w:hAnsi="Times New Roman" w:cs="Times New Roman"/>
          <w:sz w:val="24"/>
        </w:rPr>
        <w:t>unreliability</w:t>
      </w:r>
      <w:r w:rsidR="006820DB">
        <w:rPr>
          <w:rFonts w:ascii="Times New Roman" w:hAnsi="Times New Roman" w:cs="Times New Roman"/>
          <w:sz w:val="24"/>
        </w:rPr>
        <w:t xml:space="preserve"> with respect to the </w:t>
      </w:r>
      <w:r w:rsidR="0093282B">
        <w:rPr>
          <w:rFonts w:ascii="Times New Roman" w:hAnsi="Times New Roman" w:cs="Times New Roman"/>
          <w:sz w:val="24"/>
        </w:rPr>
        <w:t xml:space="preserve">realistic </w:t>
      </w:r>
      <w:r w:rsidR="006820DB">
        <w:rPr>
          <w:rFonts w:ascii="Times New Roman" w:hAnsi="Times New Roman" w:cs="Times New Roman"/>
          <w:sz w:val="24"/>
        </w:rPr>
        <w:t>measure</w:t>
      </w:r>
      <w:r w:rsidR="006820DB" w:rsidRPr="001108B3">
        <w:rPr>
          <w:rFonts w:ascii="Times New Roman" w:hAnsi="Times New Roman" w:cs="Times New Roman"/>
          <w:sz w:val="24"/>
        </w:rPr>
        <w:t xml:space="preserve"> for each stop for time budget of</w:t>
      </w:r>
      <w:r w:rsidR="006820DB">
        <w:rPr>
          <w:rFonts w:ascii="Times New Roman" w:hAnsi="Times New Roman" w:cs="Times New Roman"/>
          <w:sz w:val="24"/>
        </w:rPr>
        <w:t xml:space="preserve"> </w:t>
      </w:r>
      <w:r w:rsidR="006820DB" w:rsidRPr="001108B3">
        <w:rPr>
          <w:rFonts w:ascii="Times New Roman" w:hAnsi="Times New Roman" w:cs="Times New Roman"/>
          <w:sz w:val="24"/>
        </w:rPr>
        <w:t>15, 30, 60, 90 minutes</w:t>
      </w:r>
      <w:r w:rsidR="006820DB">
        <w:rPr>
          <w:rFonts w:ascii="Times New Roman" w:hAnsi="Times New Roman" w:cs="Times New Roman"/>
          <w:sz w:val="24"/>
        </w:rPr>
        <w:t xml:space="preserve"> for the last four months in 2019.</w:t>
      </w:r>
      <w:r w:rsidR="00801D2F">
        <w:rPr>
          <w:rFonts w:ascii="Times New Roman" w:hAnsi="Times New Roman" w:cs="Times New Roman"/>
          <w:sz w:val="24"/>
        </w:rPr>
        <w:t xml:space="preserve"> </w:t>
      </w:r>
      <w:ins w:id="234" w:author="Miller, Harvey" w:date="2021-10-11T16:40:00Z">
        <w:r w:rsidR="00D56823">
          <w:rPr>
            <w:rFonts w:ascii="Times New Roman" w:hAnsi="Times New Roman" w:cs="Times New Roman"/>
            <w:sz w:val="24"/>
          </w:rPr>
          <w:t>Not t</w:t>
        </w:r>
      </w:ins>
      <w:del w:id="235" w:author="Miller, Harvey" w:date="2021-10-11T16:40:00Z">
        <w:r w:rsidR="00D00933" w:rsidDel="00D56823">
          <w:rPr>
            <w:rFonts w:ascii="Times New Roman" w:hAnsi="Times New Roman" w:cs="Times New Roman"/>
            <w:sz w:val="24"/>
          </w:rPr>
          <w:delText>It is noteworthy t</w:delText>
        </w:r>
      </w:del>
      <w:r w:rsidR="00D00933">
        <w:rPr>
          <w:rFonts w:ascii="Times New Roman" w:hAnsi="Times New Roman" w:cs="Times New Roman"/>
          <w:sz w:val="24"/>
        </w:rPr>
        <w:t xml:space="preserve">hat the map does not visualize a single STP; instead, </w:t>
      </w:r>
      <w:r w:rsidR="0093282B">
        <w:rPr>
          <w:rFonts w:ascii="Times New Roman" w:hAnsi="Times New Roman" w:cs="Times New Roman"/>
          <w:sz w:val="24"/>
        </w:rPr>
        <w:t xml:space="preserve">the map summarizes more than 3000 STPs to their corresponding </w:t>
      </w:r>
      <w:r w:rsidR="00695864">
        <w:rPr>
          <w:rFonts w:ascii="Times New Roman" w:hAnsi="Times New Roman" w:cs="Times New Roman"/>
          <w:sz w:val="24"/>
        </w:rPr>
        <w:t xml:space="preserve">anchor (i.e., </w:t>
      </w:r>
      <w:r w:rsidR="0093282B">
        <w:rPr>
          <w:rFonts w:ascii="Times New Roman" w:hAnsi="Times New Roman" w:cs="Times New Roman"/>
          <w:sz w:val="24"/>
        </w:rPr>
        <w:t xml:space="preserve">start </w:t>
      </w:r>
      <w:r w:rsidR="00695864">
        <w:rPr>
          <w:rFonts w:ascii="Times New Roman" w:hAnsi="Times New Roman" w:cs="Times New Roman"/>
          <w:sz w:val="24"/>
        </w:rPr>
        <w:t xml:space="preserve">bus </w:t>
      </w:r>
      <w:r w:rsidR="0093282B">
        <w:rPr>
          <w:rFonts w:ascii="Times New Roman" w:hAnsi="Times New Roman" w:cs="Times New Roman"/>
          <w:sz w:val="24"/>
        </w:rPr>
        <w:t>stop</w:t>
      </w:r>
      <w:r w:rsidR="00695864">
        <w:rPr>
          <w:rFonts w:ascii="Times New Roman" w:hAnsi="Times New Roman" w:cs="Times New Roman"/>
          <w:sz w:val="24"/>
        </w:rPr>
        <w:t>)</w:t>
      </w:r>
      <w:r w:rsidR="00FA2201">
        <w:rPr>
          <w:rFonts w:ascii="Times New Roman" w:hAnsi="Times New Roman" w:cs="Times New Roman"/>
          <w:sz w:val="24"/>
        </w:rPr>
        <w:t xml:space="preserve">, </w:t>
      </w:r>
      <w:r w:rsidR="008A356B">
        <w:rPr>
          <w:rFonts w:ascii="Times New Roman" w:hAnsi="Times New Roman" w:cs="Times New Roman"/>
          <w:sz w:val="24"/>
        </w:rPr>
        <w:t>showing</w:t>
      </w:r>
      <w:r w:rsidR="00FA2201">
        <w:rPr>
          <w:rFonts w:ascii="Times New Roman" w:hAnsi="Times New Roman" w:cs="Times New Roman"/>
          <w:sz w:val="24"/>
        </w:rPr>
        <w:t xml:space="preserve"> the unreliability of </w:t>
      </w:r>
      <w:r w:rsidR="00CB2892">
        <w:rPr>
          <w:rFonts w:ascii="Times New Roman" w:hAnsi="Times New Roman" w:cs="Times New Roman"/>
          <w:sz w:val="24"/>
        </w:rPr>
        <w:t>each</w:t>
      </w:r>
      <w:r w:rsidR="00FA2201">
        <w:rPr>
          <w:rFonts w:ascii="Times New Roman" w:hAnsi="Times New Roman" w:cs="Times New Roman"/>
          <w:sz w:val="24"/>
        </w:rPr>
        <w:t xml:space="preserve"> STP starting from </w:t>
      </w:r>
      <w:r w:rsidR="00795F4F">
        <w:rPr>
          <w:rFonts w:ascii="Times New Roman" w:hAnsi="Times New Roman" w:cs="Times New Roman"/>
          <w:sz w:val="24"/>
        </w:rPr>
        <w:t>each</w:t>
      </w:r>
      <w:r w:rsidR="00FA2201">
        <w:rPr>
          <w:rFonts w:ascii="Times New Roman" w:hAnsi="Times New Roman" w:cs="Times New Roman"/>
          <w:sz w:val="24"/>
        </w:rPr>
        <w:t xml:space="preserve"> stop</w:t>
      </w:r>
      <w:r w:rsidR="00D00933">
        <w:rPr>
          <w:rFonts w:ascii="Times New Roman" w:hAnsi="Times New Roman" w:cs="Times New Roman"/>
          <w:sz w:val="24"/>
        </w:rPr>
        <w:t xml:space="preserve">. </w:t>
      </w:r>
    </w:p>
    <w:p w14:paraId="1DEC1C31" w14:textId="02C93A7A" w:rsidR="006820DB" w:rsidRDefault="00801D2F" w:rsidP="00674454">
      <w:pPr>
        <w:spacing w:line="480" w:lineRule="auto"/>
        <w:ind w:firstLine="720"/>
        <w:jc w:val="both"/>
        <w:rPr>
          <w:rFonts w:ascii="Times New Roman" w:hAnsi="Times New Roman" w:cs="Times New Roman"/>
          <w:sz w:val="24"/>
        </w:rPr>
      </w:pPr>
      <w:r>
        <w:rPr>
          <w:rFonts w:ascii="Times New Roman" w:hAnsi="Times New Roman" w:cs="Times New Roman"/>
          <w:sz w:val="24"/>
        </w:rPr>
        <w:lastRenderedPageBreak/>
        <w:t>We can see from the maps that t</w:t>
      </w:r>
      <w:r w:rsidR="006820DB">
        <w:rPr>
          <w:rFonts w:ascii="Times New Roman" w:hAnsi="Times New Roman" w:cs="Times New Roman"/>
          <w:sz w:val="24"/>
        </w:rPr>
        <w:t>he spatial pattern of accessibility unreliability is highly dependent on the time budget</w:t>
      </w:r>
      <w:r>
        <w:rPr>
          <w:rFonts w:ascii="Times New Roman" w:hAnsi="Times New Roman" w:cs="Times New Roman"/>
          <w:sz w:val="24"/>
        </w:rPr>
        <w:t xml:space="preserve">: for smaller budget </w:t>
      </w:r>
      <w:r w:rsidR="00D00933">
        <w:rPr>
          <w:rFonts w:ascii="Times New Roman" w:hAnsi="Times New Roman" w:cs="Times New Roman"/>
          <w:sz w:val="24"/>
        </w:rPr>
        <w:t>of 15 minutes</w:t>
      </w:r>
      <w:r>
        <w:rPr>
          <w:rFonts w:ascii="Times New Roman" w:hAnsi="Times New Roman" w:cs="Times New Roman"/>
          <w:sz w:val="24"/>
        </w:rPr>
        <w:t xml:space="preserve">, </w:t>
      </w:r>
      <w:r w:rsidR="002D18F1">
        <w:rPr>
          <w:rFonts w:ascii="Times New Roman" w:hAnsi="Times New Roman" w:cs="Times New Roman"/>
          <w:sz w:val="24"/>
        </w:rPr>
        <w:t xml:space="preserve">unreliability concentrates on </w:t>
      </w:r>
      <w:r>
        <w:rPr>
          <w:rFonts w:ascii="Times New Roman" w:hAnsi="Times New Roman" w:cs="Times New Roman"/>
          <w:sz w:val="24"/>
        </w:rPr>
        <w:t>the city center</w:t>
      </w:r>
      <w:r w:rsidR="00D00933">
        <w:rPr>
          <w:rFonts w:ascii="Times New Roman" w:hAnsi="Times New Roman" w:cs="Times New Roman"/>
          <w:sz w:val="24"/>
        </w:rPr>
        <w:t xml:space="preserve">; for </w:t>
      </w:r>
      <w:r w:rsidR="00EA3C9E">
        <w:rPr>
          <w:rFonts w:ascii="Times New Roman" w:hAnsi="Times New Roman" w:cs="Times New Roman"/>
          <w:sz w:val="24"/>
        </w:rPr>
        <w:t xml:space="preserve">bigger and </w:t>
      </w:r>
      <w:r w:rsidR="00D00933">
        <w:rPr>
          <w:rFonts w:ascii="Times New Roman" w:hAnsi="Times New Roman" w:cs="Times New Roman"/>
          <w:sz w:val="24"/>
        </w:rPr>
        <w:t>more practical time budget</w:t>
      </w:r>
      <w:r w:rsidR="00EA3C9E">
        <w:rPr>
          <w:rFonts w:ascii="Times New Roman" w:hAnsi="Times New Roman" w:cs="Times New Roman"/>
          <w:sz w:val="24"/>
        </w:rPr>
        <w:t>s</w:t>
      </w:r>
      <w:r w:rsidR="00D00933">
        <w:rPr>
          <w:rFonts w:ascii="Times New Roman" w:hAnsi="Times New Roman" w:cs="Times New Roman"/>
          <w:sz w:val="24"/>
        </w:rPr>
        <w:t xml:space="preserve"> </w:t>
      </w:r>
      <w:r w:rsidR="00EA3C9E">
        <w:rPr>
          <w:rFonts w:ascii="Times New Roman" w:hAnsi="Times New Roman" w:cs="Times New Roman"/>
          <w:sz w:val="24"/>
        </w:rPr>
        <w:t xml:space="preserve">for longer trips </w:t>
      </w:r>
      <w:r w:rsidR="00D00933">
        <w:rPr>
          <w:rFonts w:ascii="Times New Roman" w:hAnsi="Times New Roman" w:cs="Times New Roman"/>
          <w:sz w:val="24"/>
        </w:rPr>
        <w:t xml:space="preserve">of 30 </w:t>
      </w:r>
      <w:r w:rsidR="00EA3C9E">
        <w:rPr>
          <w:rFonts w:ascii="Times New Roman" w:hAnsi="Times New Roman" w:cs="Times New Roman"/>
          <w:sz w:val="24"/>
        </w:rPr>
        <w:t xml:space="preserve">– 60 </w:t>
      </w:r>
      <w:r w:rsidR="00D00933">
        <w:rPr>
          <w:rFonts w:ascii="Times New Roman" w:hAnsi="Times New Roman" w:cs="Times New Roman"/>
          <w:sz w:val="24"/>
        </w:rPr>
        <w:t xml:space="preserve">minutes, unreliability </w:t>
      </w:r>
      <w:r w:rsidR="00EA3C9E">
        <w:rPr>
          <w:rFonts w:ascii="Times New Roman" w:hAnsi="Times New Roman" w:cs="Times New Roman"/>
          <w:sz w:val="24"/>
        </w:rPr>
        <w:t xml:space="preserve">gradually </w:t>
      </w:r>
      <w:r w:rsidR="00D00933">
        <w:rPr>
          <w:rFonts w:ascii="Times New Roman" w:hAnsi="Times New Roman" w:cs="Times New Roman"/>
          <w:sz w:val="24"/>
        </w:rPr>
        <w:t>spreads to larger area</w:t>
      </w:r>
      <w:r w:rsidR="00EA3C9E">
        <w:rPr>
          <w:rFonts w:ascii="Times New Roman" w:hAnsi="Times New Roman" w:cs="Times New Roman"/>
          <w:sz w:val="24"/>
        </w:rPr>
        <w:t xml:space="preserve"> until almost cover all stops in the system</w:t>
      </w:r>
      <w:ins w:id="236" w:author="Miller, Harvey" w:date="2021-10-11T16:40:00Z">
        <w:r w:rsidR="00501631">
          <w:rPr>
            <w:rFonts w:ascii="Times New Roman" w:hAnsi="Times New Roman" w:cs="Times New Roman"/>
            <w:sz w:val="24"/>
          </w:rPr>
          <w:t xml:space="preserve">. </w:t>
        </w:r>
      </w:ins>
      <w:del w:id="237" w:author="Miller, Harvey" w:date="2021-10-11T16:40:00Z">
        <w:r w:rsidR="00EA3C9E" w:rsidDel="00501631">
          <w:rPr>
            <w:rFonts w:ascii="Times New Roman" w:hAnsi="Times New Roman" w:cs="Times New Roman"/>
            <w:sz w:val="24"/>
          </w:rPr>
          <w:delText xml:space="preserve">; </w:delText>
        </w:r>
      </w:del>
      <w:ins w:id="238" w:author="Miller, Harvey" w:date="2021-10-11T16:40:00Z">
        <w:r w:rsidR="00501631">
          <w:rPr>
            <w:rFonts w:ascii="Times New Roman" w:hAnsi="Times New Roman" w:cs="Times New Roman"/>
            <w:sz w:val="24"/>
          </w:rPr>
          <w:t>F</w:t>
        </w:r>
      </w:ins>
      <w:del w:id="239" w:author="Miller, Harvey" w:date="2021-10-11T16:40:00Z">
        <w:r w:rsidR="00EA3C9E" w:rsidDel="00501631">
          <w:rPr>
            <w:rFonts w:ascii="Times New Roman" w:hAnsi="Times New Roman" w:cs="Times New Roman"/>
            <w:sz w:val="24"/>
          </w:rPr>
          <w:delText>f</w:delText>
        </w:r>
      </w:del>
      <w:r w:rsidR="00EA3C9E">
        <w:rPr>
          <w:rFonts w:ascii="Times New Roman" w:hAnsi="Times New Roman" w:cs="Times New Roman"/>
          <w:sz w:val="24"/>
        </w:rPr>
        <w:t xml:space="preserve">or </w:t>
      </w:r>
      <w:ins w:id="240" w:author="Miller, Harvey" w:date="2021-10-11T16:40:00Z">
        <w:r w:rsidR="00501631">
          <w:rPr>
            <w:rFonts w:ascii="Times New Roman" w:hAnsi="Times New Roman" w:cs="Times New Roman"/>
            <w:sz w:val="24"/>
          </w:rPr>
          <w:t xml:space="preserve">a relatively </w:t>
        </w:r>
      </w:ins>
      <w:del w:id="241" w:author="Miller, Harvey" w:date="2021-10-11T16:40:00Z">
        <w:r w:rsidR="00EA3C9E" w:rsidDel="00501631">
          <w:rPr>
            <w:rFonts w:ascii="Times New Roman" w:hAnsi="Times New Roman" w:cs="Times New Roman"/>
            <w:sz w:val="24"/>
          </w:rPr>
          <w:delText>ver</w:delText>
        </w:r>
      </w:del>
      <w:ins w:id="242" w:author="Miller, Harvey" w:date="2021-10-11T16:40:00Z">
        <w:r w:rsidR="00501631">
          <w:rPr>
            <w:rFonts w:ascii="Times New Roman" w:hAnsi="Times New Roman" w:cs="Times New Roman"/>
            <w:sz w:val="24"/>
          </w:rPr>
          <w:t xml:space="preserve">large </w:t>
        </w:r>
      </w:ins>
      <w:del w:id="243" w:author="Miller, Harvey" w:date="2021-10-11T16:40:00Z">
        <w:r w:rsidR="00EA3C9E" w:rsidDel="00501631">
          <w:rPr>
            <w:rFonts w:ascii="Times New Roman" w:hAnsi="Times New Roman" w:cs="Times New Roman"/>
            <w:sz w:val="24"/>
          </w:rPr>
          <w:delText xml:space="preserve">y long </w:delText>
        </w:r>
      </w:del>
      <w:r w:rsidR="00EA3C9E">
        <w:rPr>
          <w:rFonts w:ascii="Times New Roman" w:hAnsi="Times New Roman" w:cs="Times New Roman"/>
          <w:sz w:val="24"/>
        </w:rPr>
        <w:t>time budget</w:t>
      </w:r>
      <w:ins w:id="244" w:author="Miller, Harvey" w:date="2021-10-11T16:41:00Z">
        <w:r w:rsidR="00501631">
          <w:rPr>
            <w:rFonts w:ascii="Times New Roman" w:hAnsi="Times New Roman" w:cs="Times New Roman"/>
            <w:sz w:val="24"/>
          </w:rPr>
          <w:t>s</w:t>
        </w:r>
      </w:ins>
      <w:r w:rsidR="00EA3C9E">
        <w:rPr>
          <w:rFonts w:ascii="Times New Roman" w:hAnsi="Times New Roman" w:cs="Times New Roman"/>
          <w:sz w:val="24"/>
        </w:rPr>
        <w:t xml:space="preserve">, </w:t>
      </w:r>
      <w:del w:id="245" w:author="Miller, Harvey" w:date="2021-10-11T16:41:00Z">
        <w:r w:rsidR="00EA3C9E" w:rsidDel="00D64D69">
          <w:rPr>
            <w:rFonts w:ascii="Times New Roman" w:hAnsi="Times New Roman" w:cs="Times New Roman"/>
            <w:sz w:val="24"/>
          </w:rPr>
          <w:delText xml:space="preserve">the </w:delText>
        </w:r>
      </w:del>
      <w:r w:rsidR="00EA3C9E">
        <w:rPr>
          <w:rFonts w:ascii="Times New Roman" w:hAnsi="Times New Roman" w:cs="Times New Roman"/>
          <w:sz w:val="24"/>
        </w:rPr>
        <w:t xml:space="preserve">unreliability </w:t>
      </w:r>
      <w:ins w:id="246" w:author="Miller, Harvey" w:date="2021-10-11T16:41:00Z">
        <w:r w:rsidR="00D64D69">
          <w:rPr>
            <w:rFonts w:ascii="Times New Roman" w:hAnsi="Times New Roman" w:cs="Times New Roman"/>
            <w:sz w:val="24"/>
          </w:rPr>
          <w:t xml:space="preserve">of schedule-based accessibility </w:t>
        </w:r>
      </w:ins>
      <w:r w:rsidR="00EA3C9E">
        <w:rPr>
          <w:rFonts w:ascii="Times New Roman" w:hAnsi="Times New Roman" w:cs="Times New Roman"/>
          <w:sz w:val="24"/>
        </w:rPr>
        <w:t>starts to decrease from the center</w:t>
      </w:r>
      <w:ins w:id="247" w:author="Miller, Harvey" w:date="2021-10-11T16:42:00Z">
        <w:r w:rsidR="00136DBF">
          <w:rPr>
            <w:rFonts w:ascii="Times New Roman" w:hAnsi="Times New Roman" w:cs="Times New Roman"/>
            <w:sz w:val="24"/>
          </w:rPr>
          <w:t xml:space="preserve"> and becomes more concentrated in the periphery</w:t>
        </w:r>
      </w:ins>
      <w:r w:rsidR="00EA3C9E">
        <w:rPr>
          <w:rFonts w:ascii="Times New Roman" w:hAnsi="Times New Roman" w:cs="Times New Roman"/>
          <w:sz w:val="24"/>
        </w:rPr>
        <w:t xml:space="preserve">. </w:t>
      </w:r>
      <w:r w:rsidR="009F2AE6">
        <w:rPr>
          <w:rFonts w:ascii="Times New Roman" w:hAnsi="Times New Roman" w:cs="Times New Roman"/>
          <w:sz w:val="24"/>
        </w:rPr>
        <w:t xml:space="preserve">We call this </w:t>
      </w:r>
      <w:r w:rsidR="00CD02DA">
        <w:rPr>
          <w:rFonts w:ascii="Times New Roman" w:hAnsi="Times New Roman" w:cs="Times New Roman"/>
          <w:sz w:val="24"/>
        </w:rPr>
        <w:t>phenomenon</w:t>
      </w:r>
      <w:r w:rsidR="009F2AE6">
        <w:rPr>
          <w:rFonts w:ascii="Times New Roman" w:hAnsi="Times New Roman" w:cs="Times New Roman"/>
          <w:sz w:val="24"/>
        </w:rPr>
        <w:t xml:space="preserve"> </w:t>
      </w:r>
      <w:r w:rsidR="009F2AE6" w:rsidRPr="009F2AE6">
        <w:rPr>
          <w:rFonts w:ascii="Times New Roman" w:hAnsi="Times New Roman" w:cs="Times New Roman"/>
          <w:i/>
          <w:iCs/>
          <w:sz w:val="24"/>
        </w:rPr>
        <w:t>saturation</w:t>
      </w:r>
      <w:r w:rsidR="009F2AE6">
        <w:rPr>
          <w:rFonts w:ascii="Times New Roman" w:hAnsi="Times New Roman" w:cs="Times New Roman"/>
          <w:sz w:val="24"/>
        </w:rPr>
        <w:t xml:space="preserve">: </w:t>
      </w:r>
      <w:r w:rsidR="00CD02DA">
        <w:rPr>
          <w:rFonts w:ascii="Times New Roman" w:hAnsi="Times New Roman" w:cs="Times New Roman"/>
          <w:sz w:val="24"/>
        </w:rPr>
        <w:t xml:space="preserve">as PPA expands to the whole system with </w:t>
      </w:r>
      <w:ins w:id="248" w:author="Miller, Harvey" w:date="2021-10-11T16:42:00Z">
        <w:r w:rsidR="00940568">
          <w:rPr>
            <w:rFonts w:ascii="Times New Roman" w:hAnsi="Times New Roman" w:cs="Times New Roman"/>
            <w:sz w:val="24"/>
          </w:rPr>
          <w:t xml:space="preserve">larger </w:t>
        </w:r>
      </w:ins>
      <w:del w:id="249" w:author="Miller, Harvey" w:date="2021-10-11T16:42:00Z">
        <w:r w:rsidR="00CD02DA" w:rsidDel="00940568">
          <w:rPr>
            <w:rFonts w:ascii="Times New Roman" w:hAnsi="Times New Roman" w:cs="Times New Roman"/>
            <w:sz w:val="24"/>
          </w:rPr>
          <w:delText xml:space="preserve">bigger </w:delText>
        </w:r>
      </w:del>
      <w:r w:rsidR="00CD02DA">
        <w:rPr>
          <w:rFonts w:ascii="Times New Roman" w:hAnsi="Times New Roman" w:cs="Times New Roman"/>
          <w:sz w:val="24"/>
        </w:rPr>
        <w:t>time budget</w:t>
      </w:r>
      <w:ins w:id="250" w:author="Miller, Harvey" w:date="2021-10-11T16:42:00Z">
        <w:r w:rsidR="00940568">
          <w:rPr>
            <w:rFonts w:ascii="Times New Roman" w:hAnsi="Times New Roman" w:cs="Times New Roman"/>
            <w:sz w:val="24"/>
          </w:rPr>
          <w:t>s</w:t>
        </w:r>
      </w:ins>
      <w:r w:rsidR="00CD02DA">
        <w:rPr>
          <w:rFonts w:ascii="Times New Roman" w:hAnsi="Times New Roman" w:cs="Times New Roman"/>
          <w:sz w:val="24"/>
        </w:rPr>
        <w:t>, the</w:t>
      </w:r>
      <w:r w:rsidR="002E5FA9">
        <w:rPr>
          <w:rFonts w:ascii="Times New Roman" w:hAnsi="Times New Roman" w:cs="Times New Roman"/>
          <w:sz w:val="24"/>
        </w:rPr>
        <w:t xml:space="preserve"> scheduled PPA</w:t>
      </w:r>
      <w:r w:rsidR="00CD02DA">
        <w:rPr>
          <w:rFonts w:ascii="Times New Roman" w:hAnsi="Times New Roman" w:cs="Times New Roman"/>
          <w:sz w:val="24"/>
        </w:rPr>
        <w:t xml:space="preserve"> </w:t>
      </w:r>
      <w:ins w:id="251" w:author="Miller, Harvey" w:date="2021-10-11T16:42:00Z">
        <w:r w:rsidR="00940568">
          <w:rPr>
            <w:rFonts w:ascii="Times New Roman" w:hAnsi="Times New Roman" w:cs="Times New Roman"/>
            <w:sz w:val="24"/>
          </w:rPr>
          <w:t>com</w:t>
        </w:r>
      </w:ins>
      <w:ins w:id="252" w:author="Miller, Harvey" w:date="2021-10-11T16:43:00Z">
        <w:r w:rsidR="00940568">
          <w:rPr>
            <w:rFonts w:ascii="Times New Roman" w:hAnsi="Times New Roman" w:cs="Times New Roman"/>
            <w:sz w:val="24"/>
          </w:rPr>
          <w:t xml:space="preserve">ponent </w:t>
        </w:r>
      </w:ins>
      <w:del w:id="253" w:author="Miller, Harvey" w:date="2021-10-11T16:42:00Z">
        <w:r w:rsidR="002E5FA9" w:rsidDel="00940568">
          <w:rPr>
            <w:rFonts w:ascii="Times New Roman" w:hAnsi="Times New Roman" w:cs="Times New Roman"/>
            <w:sz w:val="24"/>
          </w:rPr>
          <w:delText xml:space="preserve">item </w:delText>
        </w:r>
      </w:del>
      <w:r w:rsidR="00CD02DA">
        <w:rPr>
          <w:rFonts w:ascii="Times New Roman" w:hAnsi="Times New Roman" w:cs="Times New Roman"/>
          <w:sz w:val="24"/>
        </w:rPr>
        <w:t xml:space="preserve">in </w:t>
      </w:r>
      <w:del w:id="254" w:author="Miller, Harvey" w:date="2021-10-11T16:43:00Z">
        <w:r w:rsidR="00CD02DA" w:rsidDel="00940568">
          <w:rPr>
            <w:rFonts w:ascii="Times New Roman" w:hAnsi="Times New Roman" w:cs="Times New Roman"/>
            <w:sz w:val="24"/>
          </w:rPr>
          <w:delText xml:space="preserve">the </w:delText>
        </w:r>
      </w:del>
      <w:ins w:id="255" w:author="Miller, Harvey" w:date="2021-10-11T16:41:00Z">
        <w:r w:rsidR="00A1667D">
          <w:rPr>
            <w:rFonts w:ascii="Times New Roman" w:hAnsi="Times New Roman" w:cs="Times New Roman"/>
            <w:sz w:val="24"/>
          </w:rPr>
          <w:t xml:space="preserve">equation </w:t>
        </w:r>
      </w:ins>
      <w:del w:id="256" w:author="Miller, Harvey" w:date="2021-10-11T16:41:00Z">
        <w:r w:rsidR="00CD02DA" w:rsidDel="00A1667D">
          <w:rPr>
            <w:rFonts w:ascii="Times New Roman" w:hAnsi="Times New Roman" w:cs="Times New Roman"/>
            <w:sz w:val="24"/>
          </w:rPr>
          <w:delText xml:space="preserve">formula </w:delText>
        </w:r>
      </w:del>
      <w:r w:rsidR="00CD02DA">
        <w:rPr>
          <w:rFonts w:ascii="Times New Roman" w:hAnsi="Times New Roman" w:cs="Times New Roman"/>
          <w:sz w:val="24"/>
        </w:rPr>
        <w:fldChar w:fldCharType="begin"/>
      </w:r>
      <w:r w:rsidR="00CD02DA">
        <w:rPr>
          <w:rFonts w:ascii="Times New Roman" w:hAnsi="Times New Roman" w:cs="Times New Roman"/>
          <w:sz w:val="24"/>
        </w:rPr>
        <w:instrText xml:space="preserve"> REF _Ref84149677 \h </w:instrText>
      </w:r>
      <w:r w:rsidR="00CD02DA">
        <w:rPr>
          <w:rFonts w:ascii="Times New Roman" w:hAnsi="Times New Roman" w:cs="Times New Roman"/>
          <w:sz w:val="24"/>
        </w:rPr>
      </w:r>
      <w:r w:rsidR="00CD02DA">
        <w:rPr>
          <w:rFonts w:ascii="Times New Roman" w:hAnsi="Times New Roman" w:cs="Times New Roman"/>
          <w:sz w:val="24"/>
        </w:rPr>
        <w:fldChar w:fldCharType="separate"/>
      </w:r>
      <w:r w:rsidR="002E5FA9" w:rsidRPr="00DD4874">
        <w:rPr>
          <w:rFonts w:ascii="Times New Roman" w:hAnsi="Times New Roman" w:cs="Times New Roman"/>
          <w:sz w:val="24"/>
        </w:rPr>
        <w:t>(</w:t>
      </w:r>
      <w:r w:rsidR="002E5FA9">
        <w:rPr>
          <w:rFonts w:ascii="Times New Roman" w:hAnsi="Times New Roman" w:cs="Times New Roman"/>
          <w:noProof/>
          <w:sz w:val="24"/>
        </w:rPr>
        <w:t>4</w:t>
      </w:r>
      <w:r w:rsidR="00CD02DA">
        <w:rPr>
          <w:rFonts w:ascii="Times New Roman" w:hAnsi="Times New Roman" w:cs="Times New Roman"/>
          <w:sz w:val="24"/>
        </w:rPr>
        <w:fldChar w:fldCharType="end"/>
      </w:r>
      <w:r w:rsidR="00CD02DA">
        <w:rPr>
          <w:rFonts w:ascii="Times New Roman" w:hAnsi="Times New Roman" w:cs="Times New Roman"/>
          <w:sz w:val="24"/>
        </w:rPr>
        <w:t xml:space="preserve">) will not be larger since </w:t>
      </w:r>
      <w:r w:rsidR="003A5A90">
        <w:rPr>
          <w:rFonts w:ascii="Times New Roman" w:hAnsi="Times New Roman" w:cs="Times New Roman"/>
          <w:sz w:val="24"/>
        </w:rPr>
        <w:t>the system has finite number of bus stops</w:t>
      </w:r>
      <w:r w:rsidR="00A517C8">
        <w:rPr>
          <w:rFonts w:ascii="Times New Roman" w:hAnsi="Times New Roman" w:cs="Times New Roman"/>
          <w:sz w:val="24"/>
        </w:rPr>
        <w:t xml:space="preserve"> and </w:t>
      </w:r>
      <w:r w:rsidR="00A21C45">
        <w:rPr>
          <w:rFonts w:ascii="Times New Roman" w:hAnsi="Times New Roman" w:cs="Times New Roman"/>
          <w:sz w:val="24"/>
        </w:rPr>
        <w:t>it</w:t>
      </w:r>
      <w:r w:rsidR="00A517C8">
        <w:rPr>
          <w:rFonts w:ascii="Times New Roman" w:hAnsi="Times New Roman" w:cs="Times New Roman"/>
          <w:sz w:val="24"/>
        </w:rPr>
        <w:t xml:space="preserve"> </w:t>
      </w:r>
      <w:r w:rsidR="005D1715">
        <w:rPr>
          <w:rFonts w:ascii="Times New Roman" w:hAnsi="Times New Roman" w:cs="Times New Roman"/>
          <w:sz w:val="24"/>
        </w:rPr>
        <w:t xml:space="preserve">reaches </w:t>
      </w:r>
      <w:r w:rsidR="00A517C8">
        <w:rPr>
          <w:rFonts w:ascii="Times New Roman" w:hAnsi="Times New Roman" w:cs="Times New Roman"/>
          <w:sz w:val="24"/>
        </w:rPr>
        <w:t>a maximum value</w:t>
      </w:r>
      <w:r w:rsidR="00CD02DA">
        <w:rPr>
          <w:rFonts w:ascii="Times New Roman" w:hAnsi="Times New Roman" w:cs="Times New Roman"/>
          <w:sz w:val="24"/>
        </w:rPr>
        <w:t xml:space="preserve">; however, </w:t>
      </w:r>
      <w:r w:rsidR="00007B5F">
        <w:rPr>
          <w:rFonts w:ascii="Times New Roman" w:hAnsi="Times New Roman" w:cs="Times New Roman"/>
          <w:sz w:val="24"/>
        </w:rPr>
        <w:t xml:space="preserve">the </w:t>
      </w:r>
      <w:r w:rsidR="00CD02DA">
        <w:rPr>
          <w:rFonts w:ascii="Times New Roman" w:hAnsi="Times New Roman" w:cs="Times New Roman"/>
          <w:sz w:val="24"/>
        </w:rPr>
        <w:t xml:space="preserve">realistic PPA </w:t>
      </w:r>
      <w:r w:rsidR="00007B5F">
        <w:rPr>
          <w:rFonts w:ascii="Times New Roman" w:hAnsi="Times New Roman" w:cs="Times New Roman"/>
          <w:sz w:val="24"/>
        </w:rPr>
        <w:t xml:space="preserve">item </w:t>
      </w:r>
      <w:r w:rsidR="00CD02DA">
        <w:rPr>
          <w:rFonts w:ascii="Times New Roman" w:hAnsi="Times New Roman" w:cs="Times New Roman"/>
          <w:sz w:val="24"/>
        </w:rPr>
        <w:t xml:space="preserve">will continue to rise, making the unreliability </w:t>
      </w:r>
      <w:r w:rsidR="00E3742C">
        <w:rPr>
          <w:rFonts w:ascii="Times New Roman" w:hAnsi="Times New Roman" w:cs="Times New Roman"/>
          <w:sz w:val="24"/>
        </w:rPr>
        <w:t xml:space="preserve">index </w:t>
      </w:r>
      <w:r w:rsidR="00CD02DA">
        <w:rPr>
          <w:rFonts w:ascii="Times New Roman" w:hAnsi="Times New Roman" w:cs="Times New Roman"/>
          <w:sz w:val="24"/>
        </w:rPr>
        <w:t>smaller.</w:t>
      </w:r>
      <w:r w:rsidR="00002DC9">
        <w:rPr>
          <w:rFonts w:ascii="Times New Roman" w:hAnsi="Times New Roman" w:cs="Times New Roman"/>
          <w:sz w:val="24"/>
        </w:rPr>
        <w:t xml:space="preserve"> </w:t>
      </w:r>
    </w:p>
    <w:p w14:paraId="7F86763C" w14:textId="50E5C353" w:rsidR="001108B3" w:rsidRDefault="00B759CA" w:rsidP="00674454">
      <w:pPr>
        <w:keepNext/>
        <w:spacing w:line="480" w:lineRule="auto"/>
        <w:jc w:val="center"/>
      </w:pPr>
      <w:r>
        <w:rPr>
          <w:rFonts w:ascii="Times New Roman" w:hAnsi="Times New Roman" w:cs="Times New Roman"/>
          <w:noProof/>
          <w:sz w:val="24"/>
        </w:rPr>
        <w:lastRenderedPageBreak/>
        <w:drawing>
          <wp:inline distT="0" distB="0" distL="0" distR="0" wp14:anchorId="7C5FD296" wp14:editId="3AD322AB">
            <wp:extent cx="5939790" cy="593979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5939790"/>
                    </a:xfrm>
                    <a:prstGeom prst="rect">
                      <a:avLst/>
                    </a:prstGeom>
                    <a:noFill/>
                    <a:ln>
                      <a:noFill/>
                    </a:ln>
                  </pic:spPr>
                </pic:pic>
              </a:graphicData>
            </a:graphic>
          </wp:inline>
        </w:drawing>
      </w:r>
    </w:p>
    <w:p w14:paraId="18E1F4C7" w14:textId="73B2F467" w:rsidR="0085327A" w:rsidRDefault="001108B3" w:rsidP="00674454">
      <w:pPr>
        <w:spacing w:line="480" w:lineRule="auto"/>
        <w:jc w:val="both"/>
        <w:rPr>
          <w:rFonts w:ascii="Times New Roman" w:hAnsi="Times New Roman" w:cs="Times New Roman"/>
          <w:sz w:val="24"/>
        </w:rPr>
      </w:pPr>
      <w:bookmarkStart w:id="257" w:name="_Ref83844612"/>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EE4D06">
        <w:rPr>
          <w:rFonts w:ascii="Times New Roman" w:hAnsi="Times New Roman" w:cs="Times New Roman"/>
          <w:noProof/>
          <w:sz w:val="24"/>
        </w:rPr>
        <w:t>5</w:t>
      </w:r>
      <w:r w:rsidRPr="001108B3">
        <w:rPr>
          <w:rFonts w:ascii="Times New Roman" w:hAnsi="Times New Roman" w:cs="Times New Roman"/>
          <w:sz w:val="24"/>
        </w:rPr>
        <w:fldChar w:fldCharType="end"/>
      </w:r>
      <w:bookmarkEnd w:id="257"/>
      <w:r w:rsidRPr="001108B3">
        <w:rPr>
          <w:rFonts w:ascii="Times New Roman" w:hAnsi="Times New Roman" w:cs="Times New Roman"/>
          <w:sz w:val="24"/>
        </w:rPr>
        <w:t xml:space="preserve">: maps of </w:t>
      </w:r>
      <w:r w:rsidR="00A57035">
        <w:rPr>
          <w:rFonts w:ascii="Times New Roman" w:hAnsi="Times New Roman" w:cs="Times New Roman"/>
          <w:sz w:val="24"/>
        </w:rPr>
        <w:t>schedule-based accessibility’s</w:t>
      </w:r>
      <w:r w:rsidRPr="001108B3">
        <w:rPr>
          <w:rFonts w:ascii="Times New Roman" w:hAnsi="Times New Roman" w:cs="Times New Roman"/>
          <w:sz w:val="24"/>
        </w:rPr>
        <w:t xml:space="preserve"> unreliability</w:t>
      </w:r>
      <w:r w:rsidR="006561B6">
        <w:rPr>
          <w:rFonts w:ascii="Times New Roman" w:hAnsi="Times New Roman" w:cs="Times New Roman"/>
          <w:sz w:val="24"/>
        </w:rPr>
        <w:t xml:space="preserve"> with respect to the </w:t>
      </w:r>
      <w:r w:rsidR="00A57035">
        <w:rPr>
          <w:rFonts w:ascii="Times New Roman" w:hAnsi="Times New Roman" w:cs="Times New Roman"/>
          <w:sz w:val="24"/>
        </w:rPr>
        <w:t xml:space="preserve">realistic </w:t>
      </w:r>
      <w:r w:rsidR="006561B6">
        <w:rPr>
          <w:rFonts w:ascii="Times New Roman" w:hAnsi="Times New Roman" w:cs="Times New Roman"/>
          <w:sz w:val="24"/>
        </w:rPr>
        <w:t>measure</w:t>
      </w:r>
      <w:r w:rsidRPr="001108B3">
        <w:rPr>
          <w:rFonts w:ascii="Times New Roman" w:hAnsi="Times New Roman" w:cs="Times New Roman"/>
          <w:sz w:val="24"/>
        </w:rPr>
        <w:t xml:space="preserve"> for each stop for time budget of</w:t>
      </w:r>
      <w:r w:rsidR="00274D45">
        <w:rPr>
          <w:rFonts w:ascii="Times New Roman" w:hAnsi="Times New Roman" w:cs="Times New Roman"/>
          <w:sz w:val="24"/>
        </w:rPr>
        <w:t xml:space="preserve"> </w:t>
      </w:r>
      <w:r w:rsidRPr="001108B3">
        <w:rPr>
          <w:rFonts w:ascii="Times New Roman" w:hAnsi="Times New Roman" w:cs="Times New Roman"/>
          <w:sz w:val="24"/>
        </w:rPr>
        <w:t>15, 30, 60, 90 minutes</w:t>
      </w:r>
      <w:r w:rsidR="004F1A4D">
        <w:rPr>
          <w:rFonts w:ascii="Times New Roman" w:hAnsi="Times New Roman" w:cs="Times New Roman"/>
          <w:sz w:val="24"/>
        </w:rPr>
        <w:t xml:space="preserve"> for</w:t>
      </w:r>
      <w:r w:rsidR="00D36BD6">
        <w:rPr>
          <w:rFonts w:ascii="Times New Roman" w:hAnsi="Times New Roman" w:cs="Times New Roman"/>
          <w:sz w:val="24"/>
        </w:rPr>
        <w:t xml:space="preserve"> the</w:t>
      </w:r>
      <w:r w:rsidR="004F1A4D">
        <w:rPr>
          <w:rFonts w:ascii="Times New Roman" w:hAnsi="Times New Roman" w:cs="Times New Roman"/>
          <w:sz w:val="24"/>
        </w:rPr>
        <w:t xml:space="preserve"> last </w:t>
      </w:r>
      <w:r w:rsidR="00A96290">
        <w:rPr>
          <w:rFonts w:ascii="Times New Roman" w:hAnsi="Times New Roman" w:cs="Times New Roman"/>
          <w:sz w:val="24"/>
        </w:rPr>
        <w:t>four months</w:t>
      </w:r>
      <w:r w:rsidR="004F1A4D">
        <w:rPr>
          <w:rFonts w:ascii="Times New Roman" w:hAnsi="Times New Roman" w:cs="Times New Roman"/>
          <w:sz w:val="24"/>
        </w:rPr>
        <w:t xml:space="preserve"> in 2019</w:t>
      </w:r>
      <w:r w:rsidR="00274D45">
        <w:rPr>
          <w:rFonts w:ascii="Times New Roman" w:hAnsi="Times New Roman" w:cs="Times New Roman"/>
          <w:sz w:val="24"/>
        </w:rPr>
        <w:t>.</w:t>
      </w:r>
    </w:p>
    <w:p w14:paraId="616BB3A6" w14:textId="3BA6F8C1" w:rsidR="00980B5C" w:rsidRDefault="00CF43E8" w:rsidP="00674454">
      <w:pPr>
        <w:spacing w:line="48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_Ref84098528 \h </w:instrText>
      </w:r>
      <w:r>
        <w:rPr>
          <w:rFonts w:ascii="Times New Roman" w:hAnsi="Times New Roman" w:cs="Times New Roman"/>
          <w:sz w:val="24"/>
        </w:rPr>
      </w:r>
      <w:r>
        <w:rPr>
          <w:rFonts w:ascii="Times New Roman" w:hAnsi="Times New Roman" w:cs="Times New Roman"/>
          <w:sz w:val="24"/>
        </w:rPr>
        <w:fldChar w:fldCharType="separate"/>
      </w:r>
      <w:r w:rsidRPr="001108B3">
        <w:rPr>
          <w:rFonts w:ascii="Times New Roman" w:hAnsi="Times New Roman" w:cs="Times New Roman"/>
          <w:sz w:val="24"/>
        </w:rPr>
        <w:t xml:space="preserve">Figure </w:t>
      </w:r>
      <w:r>
        <w:rPr>
          <w:rFonts w:ascii="Times New Roman" w:hAnsi="Times New Roman" w:cs="Times New Roman"/>
          <w:noProof/>
          <w:sz w:val="24"/>
        </w:rPr>
        <w:t>5</w:t>
      </w:r>
      <w:r>
        <w:rPr>
          <w:rFonts w:ascii="Times New Roman" w:hAnsi="Times New Roman" w:cs="Times New Roman"/>
          <w:sz w:val="24"/>
        </w:rPr>
        <w:fldChar w:fldCharType="end"/>
      </w:r>
      <w:r>
        <w:rPr>
          <w:rFonts w:ascii="Times New Roman" w:hAnsi="Times New Roman" w:cs="Times New Roman"/>
          <w:sz w:val="24"/>
        </w:rPr>
        <w:t xml:space="preserve"> </w:t>
      </w:r>
      <w:r w:rsidR="005B0AAC">
        <w:rPr>
          <w:rFonts w:ascii="Times New Roman" w:hAnsi="Times New Roman" w:cs="Times New Roman"/>
          <w:sz w:val="24"/>
        </w:rPr>
        <w:t xml:space="preserve">moreover </w:t>
      </w:r>
      <w:r w:rsidR="00DE6D9B">
        <w:rPr>
          <w:rFonts w:ascii="Times New Roman" w:hAnsi="Times New Roman" w:cs="Times New Roman"/>
          <w:sz w:val="24"/>
        </w:rPr>
        <w:t xml:space="preserve">demonstrates </w:t>
      </w:r>
      <w:r>
        <w:rPr>
          <w:rFonts w:ascii="Times New Roman" w:hAnsi="Times New Roman" w:cs="Times New Roman"/>
          <w:sz w:val="24"/>
        </w:rPr>
        <w:t>the</w:t>
      </w:r>
      <w:r w:rsidR="00DE6D9B">
        <w:rPr>
          <w:rFonts w:ascii="Times New Roman" w:hAnsi="Times New Roman" w:cs="Times New Roman"/>
          <w:sz w:val="24"/>
        </w:rPr>
        <w:t xml:space="preserve"> unreliability’s relationship with time budget and the</w:t>
      </w:r>
      <w:r>
        <w:rPr>
          <w:rFonts w:ascii="Times New Roman" w:hAnsi="Times New Roman" w:cs="Times New Roman"/>
          <w:sz w:val="24"/>
        </w:rPr>
        <w:t xml:space="preserve"> saturation process</w:t>
      </w:r>
      <w:r w:rsidR="00DE6D9B">
        <w:rPr>
          <w:rFonts w:ascii="Times New Roman" w:hAnsi="Times New Roman" w:cs="Times New Roman"/>
          <w:sz w:val="24"/>
        </w:rPr>
        <w:t xml:space="preserve">. </w:t>
      </w:r>
      <w:r w:rsidR="005B0AAC">
        <w:rPr>
          <w:rFonts w:ascii="Times New Roman" w:hAnsi="Times New Roman" w:cs="Times New Roman"/>
          <w:sz w:val="24"/>
        </w:rPr>
        <w:t xml:space="preserve">We </w:t>
      </w:r>
      <w:ins w:id="258" w:author="Miller, Harvey" w:date="2021-10-11T16:43:00Z">
        <w:r w:rsidR="00AA2C64">
          <w:rPr>
            <w:rFonts w:ascii="Times New Roman" w:hAnsi="Times New Roman" w:cs="Times New Roman"/>
            <w:sz w:val="24"/>
          </w:rPr>
          <w:t xml:space="preserve">classify </w:t>
        </w:r>
      </w:ins>
      <w:del w:id="259" w:author="Miller, Harvey" w:date="2021-10-11T16:43:00Z">
        <w:r w:rsidR="005B0AAC" w:rsidDel="00AA2C64">
          <w:rPr>
            <w:rFonts w:ascii="Times New Roman" w:hAnsi="Times New Roman" w:cs="Times New Roman"/>
            <w:sz w:val="24"/>
          </w:rPr>
          <w:delText xml:space="preserve">aggregate </w:delText>
        </w:r>
      </w:del>
      <w:r w:rsidR="005B0AAC">
        <w:rPr>
          <w:rFonts w:ascii="Times New Roman" w:hAnsi="Times New Roman" w:cs="Times New Roman"/>
          <w:sz w:val="24"/>
        </w:rPr>
        <w:t xml:space="preserve">all stops </w:t>
      </w:r>
      <w:r w:rsidR="004B0447">
        <w:rPr>
          <w:rFonts w:ascii="Times New Roman" w:hAnsi="Times New Roman" w:cs="Times New Roman"/>
          <w:sz w:val="24"/>
        </w:rPr>
        <w:t xml:space="preserve">based on their distance to the center of </w:t>
      </w:r>
      <w:ins w:id="260" w:author="Miller, Harvey" w:date="2021-10-11T16:43:00Z">
        <w:r w:rsidR="00741532">
          <w:rPr>
            <w:rFonts w:ascii="Times New Roman" w:hAnsi="Times New Roman" w:cs="Times New Roman"/>
            <w:sz w:val="24"/>
          </w:rPr>
          <w:t xml:space="preserve">the </w:t>
        </w:r>
      </w:ins>
      <w:r w:rsidR="004B0447">
        <w:rPr>
          <w:rFonts w:ascii="Times New Roman" w:hAnsi="Times New Roman" w:cs="Times New Roman"/>
          <w:sz w:val="24"/>
        </w:rPr>
        <w:t xml:space="preserve">city and plot the average unreliability for each </w:t>
      </w:r>
      <w:ins w:id="261" w:author="Miller, Harvey" w:date="2021-10-11T16:44:00Z">
        <w:r w:rsidR="00741532">
          <w:rPr>
            <w:rFonts w:ascii="Times New Roman" w:hAnsi="Times New Roman" w:cs="Times New Roman"/>
            <w:sz w:val="24"/>
          </w:rPr>
          <w:t xml:space="preserve">geographic region (downtown core, </w:t>
        </w:r>
        <w:r w:rsidR="00D16476">
          <w:rPr>
            <w:rFonts w:ascii="Times New Roman" w:hAnsi="Times New Roman" w:cs="Times New Roman"/>
            <w:sz w:val="24"/>
          </w:rPr>
          <w:t xml:space="preserve">and inner, middle and outer </w:t>
        </w:r>
        <w:r w:rsidR="00D16476">
          <w:rPr>
            <w:rFonts w:ascii="Times New Roman" w:hAnsi="Times New Roman" w:cs="Times New Roman"/>
            <w:sz w:val="24"/>
          </w:rPr>
          <w:lastRenderedPageBreak/>
          <w:t xml:space="preserve">rings) </w:t>
        </w:r>
      </w:ins>
      <w:del w:id="262" w:author="Miller, Harvey" w:date="2021-10-11T16:43:00Z">
        <w:r w:rsidR="004B0447" w:rsidDel="00741532">
          <w:rPr>
            <w:rFonts w:ascii="Times New Roman" w:hAnsi="Times New Roman" w:cs="Times New Roman"/>
            <w:sz w:val="24"/>
          </w:rPr>
          <w:delText>area</w:delText>
        </w:r>
        <w:r w:rsidR="003C46B3" w:rsidDel="00741532">
          <w:rPr>
            <w:rFonts w:ascii="Times New Roman" w:hAnsi="Times New Roman" w:cs="Times New Roman"/>
            <w:sz w:val="24"/>
          </w:rPr>
          <w:delText xml:space="preserve"> </w:delText>
        </w:r>
      </w:del>
      <w:r w:rsidR="003C46B3">
        <w:rPr>
          <w:rFonts w:ascii="Times New Roman" w:hAnsi="Times New Roman" w:cs="Times New Roman"/>
          <w:sz w:val="24"/>
        </w:rPr>
        <w:t xml:space="preserve">and </w:t>
      </w:r>
      <w:ins w:id="263" w:author="Miller, Harvey" w:date="2021-10-11T16:44:00Z">
        <w:r w:rsidR="00D16476">
          <w:rPr>
            <w:rFonts w:ascii="Times New Roman" w:hAnsi="Times New Roman" w:cs="Times New Roman"/>
            <w:sz w:val="24"/>
          </w:rPr>
          <w:t xml:space="preserve">also </w:t>
        </w:r>
      </w:ins>
      <w:r w:rsidR="003C46B3">
        <w:rPr>
          <w:rFonts w:ascii="Times New Roman" w:hAnsi="Times New Roman" w:cs="Times New Roman"/>
          <w:sz w:val="24"/>
        </w:rPr>
        <w:t>the global average</w:t>
      </w:r>
      <w:r w:rsidR="004B0447">
        <w:rPr>
          <w:rFonts w:ascii="Times New Roman" w:hAnsi="Times New Roman" w:cs="Times New Roman"/>
          <w:sz w:val="24"/>
        </w:rPr>
        <w:t xml:space="preserve">. </w:t>
      </w:r>
      <w:r w:rsidR="009B0BA4">
        <w:rPr>
          <w:rFonts w:ascii="Times New Roman" w:hAnsi="Times New Roman" w:cs="Times New Roman"/>
          <w:sz w:val="24"/>
        </w:rPr>
        <w:t>All curves first increase and reach a peak, then decrease</w:t>
      </w:r>
      <w:r w:rsidR="00135946">
        <w:rPr>
          <w:rFonts w:ascii="Times New Roman" w:hAnsi="Times New Roman" w:cs="Times New Roman"/>
          <w:sz w:val="24"/>
        </w:rPr>
        <w:t xml:space="preserve"> due to saturation</w:t>
      </w:r>
      <w:r w:rsidR="009B0BA4">
        <w:rPr>
          <w:rFonts w:ascii="Times New Roman" w:hAnsi="Times New Roman" w:cs="Times New Roman"/>
          <w:sz w:val="24"/>
        </w:rPr>
        <w:t xml:space="preserve">. </w:t>
      </w:r>
      <w:r w:rsidR="004C6580">
        <w:rPr>
          <w:rFonts w:ascii="Times New Roman" w:hAnsi="Times New Roman" w:cs="Times New Roman"/>
          <w:sz w:val="24"/>
        </w:rPr>
        <w:t>However, depending on the geographic location of the stop, the time budget to reach peak position will be different: t</w:t>
      </w:r>
      <w:r w:rsidR="004B0447">
        <w:rPr>
          <w:rFonts w:ascii="Times New Roman" w:hAnsi="Times New Roman" w:cs="Times New Roman"/>
          <w:sz w:val="24"/>
        </w:rPr>
        <w:t xml:space="preserve">he position of each peak is gradually moving from smaller to larger </w:t>
      </w:r>
      <w:r w:rsidR="00F34690">
        <w:rPr>
          <w:rFonts w:ascii="Times New Roman" w:hAnsi="Times New Roman" w:cs="Times New Roman"/>
          <w:sz w:val="24"/>
        </w:rPr>
        <w:t xml:space="preserve">time </w:t>
      </w:r>
      <w:r w:rsidR="004B0447">
        <w:rPr>
          <w:rFonts w:ascii="Times New Roman" w:hAnsi="Times New Roman" w:cs="Times New Roman"/>
          <w:sz w:val="24"/>
        </w:rPr>
        <w:t xml:space="preserve">budget, showing the same pattern in </w:t>
      </w:r>
      <w:r w:rsidR="004B0447">
        <w:rPr>
          <w:rFonts w:ascii="Times New Roman" w:hAnsi="Times New Roman" w:cs="Times New Roman"/>
          <w:sz w:val="24"/>
        </w:rPr>
        <w:fldChar w:fldCharType="begin"/>
      </w:r>
      <w:r w:rsidR="004B0447">
        <w:rPr>
          <w:rFonts w:ascii="Times New Roman" w:hAnsi="Times New Roman" w:cs="Times New Roman"/>
          <w:sz w:val="24"/>
        </w:rPr>
        <w:instrText xml:space="preserve"> REF _Ref83844612 \h </w:instrText>
      </w:r>
      <w:r w:rsidR="004B0447">
        <w:rPr>
          <w:rFonts w:ascii="Times New Roman" w:hAnsi="Times New Roman" w:cs="Times New Roman"/>
          <w:sz w:val="24"/>
        </w:rPr>
      </w:r>
      <w:r w:rsidR="004B0447">
        <w:rPr>
          <w:rFonts w:ascii="Times New Roman" w:hAnsi="Times New Roman" w:cs="Times New Roman"/>
          <w:sz w:val="24"/>
        </w:rPr>
        <w:fldChar w:fldCharType="separate"/>
      </w:r>
      <w:r w:rsidR="004B0447" w:rsidRPr="001108B3">
        <w:rPr>
          <w:rFonts w:ascii="Times New Roman" w:hAnsi="Times New Roman" w:cs="Times New Roman"/>
          <w:sz w:val="24"/>
        </w:rPr>
        <w:t xml:space="preserve">Figure </w:t>
      </w:r>
      <w:r w:rsidR="004B0447">
        <w:rPr>
          <w:rFonts w:ascii="Times New Roman" w:hAnsi="Times New Roman" w:cs="Times New Roman"/>
          <w:noProof/>
          <w:sz w:val="24"/>
        </w:rPr>
        <w:t>4</w:t>
      </w:r>
      <w:r w:rsidR="004B0447">
        <w:rPr>
          <w:rFonts w:ascii="Times New Roman" w:hAnsi="Times New Roman" w:cs="Times New Roman"/>
          <w:sz w:val="24"/>
        </w:rPr>
        <w:fldChar w:fldCharType="end"/>
      </w:r>
      <w:r w:rsidR="009B0BA4">
        <w:rPr>
          <w:rFonts w:ascii="Times New Roman" w:hAnsi="Times New Roman" w:cs="Times New Roman"/>
          <w:sz w:val="24"/>
        </w:rPr>
        <w:t xml:space="preserve"> that </w:t>
      </w:r>
      <w:r w:rsidR="00854745">
        <w:rPr>
          <w:rFonts w:ascii="Times New Roman" w:hAnsi="Times New Roman" w:cs="Times New Roman"/>
          <w:sz w:val="24"/>
        </w:rPr>
        <w:t xml:space="preserve">high </w:t>
      </w:r>
      <w:r w:rsidR="009B0BA4">
        <w:rPr>
          <w:rFonts w:ascii="Times New Roman" w:hAnsi="Times New Roman" w:cs="Times New Roman"/>
          <w:sz w:val="24"/>
        </w:rPr>
        <w:t xml:space="preserve">unreliability </w:t>
      </w:r>
      <w:r w:rsidR="00462B82">
        <w:rPr>
          <w:rFonts w:ascii="Times New Roman" w:hAnsi="Times New Roman" w:cs="Times New Roman"/>
          <w:sz w:val="24"/>
        </w:rPr>
        <w:t xml:space="preserve">cluster </w:t>
      </w:r>
      <w:r w:rsidR="009B0BA4">
        <w:rPr>
          <w:rFonts w:ascii="Times New Roman" w:hAnsi="Times New Roman" w:cs="Times New Roman"/>
          <w:sz w:val="24"/>
        </w:rPr>
        <w:t>will spread from inner ring to outer ring</w:t>
      </w:r>
      <w:r w:rsidR="004B0447">
        <w:rPr>
          <w:rFonts w:ascii="Times New Roman" w:hAnsi="Times New Roman" w:cs="Times New Roman"/>
          <w:sz w:val="24"/>
        </w:rPr>
        <w:t>.</w:t>
      </w:r>
      <w:r w:rsidR="00980B5C">
        <w:rPr>
          <w:rFonts w:ascii="Times New Roman" w:hAnsi="Times New Roman" w:cs="Times New Roman"/>
          <w:sz w:val="24"/>
        </w:rPr>
        <w:t xml:space="preserve"> We speculate </w:t>
      </w:r>
      <w:r w:rsidR="00EA5F84">
        <w:rPr>
          <w:rFonts w:ascii="Times New Roman" w:hAnsi="Times New Roman" w:cs="Times New Roman"/>
          <w:sz w:val="24"/>
        </w:rPr>
        <w:t xml:space="preserve">that </w:t>
      </w:r>
      <w:r w:rsidR="00980B5C">
        <w:rPr>
          <w:rFonts w:ascii="Times New Roman" w:hAnsi="Times New Roman" w:cs="Times New Roman"/>
          <w:sz w:val="24"/>
        </w:rPr>
        <w:t>th</w:t>
      </w:r>
      <w:r w:rsidR="00EA5F84">
        <w:rPr>
          <w:rFonts w:ascii="Times New Roman" w:hAnsi="Times New Roman" w:cs="Times New Roman"/>
          <w:sz w:val="24"/>
        </w:rPr>
        <w:t>is</w:t>
      </w:r>
      <w:r w:rsidR="00980B5C">
        <w:rPr>
          <w:rFonts w:ascii="Times New Roman" w:hAnsi="Times New Roman" w:cs="Times New Roman"/>
          <w:sz w:val="24"/>
        </w:rPr>
        <w:t xml:space="preserve"> phenomenon can be due to the star-shape distribution </w:t>
      </w:r>
      <w:r w:rsidR="00864FE2">
        <w:rPr>
          <w:rFonts w:ascii="Times New Roman" w:hAnsi="Times New Roman" w:cs="Times New Roman"/>
          <w:sz w:val="24"/>
        </w:rPr>
        <w:t xml:space="preserve">and transfer-focus planning strategy </w:t>
      </w:r>
      <w:r w:rsidR="00980B5C">
        <w:rPr>
          <w:rFonts w:ascii="Times New Roman" w:hAnsi="Times New Roman" w:cs="Times New Roman"/>
          <w:sz w:val="24"/>
        </w:rPr>
        <w:t>of the COTA bus system</w:t>
      </w:r>
      <w:r w:rsidR="004E6C04">
        <w:rPr>
          <w:rFonts w:ascii="Times New Roman" w:hAnsi="Times New Roman" w:cs="Times New Roman"/>
          <w:sz w:val="24"/>
        </w:rPr>
        <w:t>, since most unreliability comes from time penalty of missing a transfer</w:t>
      </w:r>
      <w:r w:rsidR="00FE0271">
        <w:rPr>
          <w:rFonts w:ascii="Times New Roman" w:hAnsi="Times New Roman" w:cs="Times New Roman"/>
          <w:sz w:val="24"/>
        </w:rPr>
        <w:t xml:space="preserve">; as longer trips </w:t>
      </w:r>
      <w:r w:rsidR="009E6727">
        <w:rPr>
          <w:rFonts w:ascii="Times New Roman" w:hAnsi="Times New Roman" w:cs="Times New Roman"/>
          <w:sz w:val="24"/>
        </w:rPr>
        <w:t>require</w:t>
      </w:r>
      <w:r w:rsidR="00FE0271">
        <w:rPr>
          <w:rFonts w:ascii="Times New Roman" w:hAnsi="Times New Roman" w:cs="Times New Roman"/>
          <w:sz w:val="24"/>
        </w:rPr>
        <w:t xml:space="preserve"> more than </w:t>
      </w:r>
      <w:ins w:id="264" w:author="Miller, Harvey" w:date="2021-10-11T16:45:00Z">
        <w:r w:rsidR="00D0750A">
          <w:rPr>
            <w:rFonts w:ascii="Times New Roman" w:hAnsi="Times New Roman" w:cs="Times New Roman"/>
            <w:sz w:val="24"/>
          </w:rPr>
          <w:t>one</w:t>
        </w:r>
      </w:ins>
      <w:del w:id="265" w:author="Miller, Harvey" w:date="2021-10-11T16:45:00Z">
        <w:r w:rsidR="00FE0271" w:rsidDel="00D0750A">
          <w:rPr>
            <w:rFonts w:ascii="Times New Roman" w:hAnsi="Times New Roman" w:cs="Times New Roman"/>
            <w:sz w:val="24"/>
          </w:rPr>
          <w:delText>1</w:delText>
        </w:r>
      </w:del>
      <w:r w:rsidR="00FE0271">
        <w:rPr>
          <w:rFonts w:ascii="Times New Roman" w:hAnsi="Times New Roman" w:cs="Times New Roman"/>
          <w:sz w:val="24"/>
        </w:rPr>
        <w:t xml:space="preserve"> transfer</w:t>
      </w:r>
      <w:del w:id="266" w:author="Miller, Harvey" w:date="2021-10-11T16:45:00Z">
        <w:r w:rsidR="00FE0271" w:rsidDel="00D0750A">
          <w:rPr>
            <w:rFonts w:ascii="Times New Roman" w:hAnsi="Times New Roman" w:cs="Times New Roman"/>
            <w:sz w:val="24"/>
          </w:rPr>
          <w:delText>s</w:delText>
        </w:r>
      </w:del>
      <w:r w:rsidR="00FE0271">
        <w:rPr>
          <w:rFonts w:ascii="Times New Roman" w:hAnsi="Times New Roman" w:cs="Times New Roman"/>
          <w:sz w:val="24"/>
        </w:rPr>
        <w:t xml:space="preserve">, the </w:t>
      </w:r>
      <w:r w:rsidR="009E6727">
        <w:rPr>
          <w:rFonts w:ascii="Times New Roman" w:hAnsi="Times New Roman" w:cs="Times New Roman"/>
          <w:sz w:val="24"/>
        </w:rPr>
        <w:t xml:space="preserve">total </w:t>
      </w:r>
      <w:r w:rsidR="00A50D73">
        <w:rPr>
          <w:rFonts w:ascii="Times New Roman" w:hAnsi="Times New Roman" w:cs="Times New Roman"/>
          <w:sz w:val="24"/>
        </w:rPr>
        <w:t xml:space="preserve">transfer </w:t>
      </w:r>
      <w:r w:rsidR="00FE0271">
        <w:rPr>
          <w:rFonts w:ascii="Times New Roman" w:hAnsi="Times New Roman" w:cs="Times New Roman"/>
          <w:sz w:val="24"/>
        </w:rPr>
        <w:t xml:space="preserve">time penalty will moreover be larger due to </w:t>
      </w:r>
      <w:ins w:id="267" w:author="Miller, Harvey" w:date="2021-10-11T16:45:00Z">
        <w:r w:rsidR="00D0750A">
          <w:rPr>
            <w:rFonts w:ascii="Times New Roman" w:hAnsi="Times New Roman" w:cs="Times New Roman"/>
            <w:sz w:val="24"/>
          </w:rPr>
          <w:t xml:space="preserve">a </w:t>
        </w:r>
      </w:ins>
      <w:r w:rsidR="00FE0271">
        <w:rPr>
          <w:rFonts w:ascii="Times New Roman" w:hAnsi="Times New Roman" w:cs="Times New Roman"/>
          <w:sz w:val="24"/>
        </w:rPr>
        <w:t xml:space="preserve">chain </w:t>
      </w:r>
      <w:r w:rsidR="00841BD4">
        <w:rPr>
          <w:rFonts w:ascii="Times New Roman" w:hAnsi="Times New Roman" w:cs="Times New Roman"/>
          <w:sz w:val="24"/>
        </w:rPr>
        <w:t>reaction</w:t>
      </w:r>
      <w:ins w:id="268" w:author="Miller, Harvey" w:date="2021-10-11T16:45:00Z">
        <w:r w:rsidR="00D0750A">
          <w:rPr>
            <w:rFonts w:ascii="Times New Roman" w:hAnsi="Times New Roman" w:cs="Times New Roman"/>
            <w:sz w:val="24"/>
          </w:rPr>
          <w:t xml:space="preserve"> effect</w:t>
        </w:r>
      </w:ins>
      <w:r w:rsidR="00980B5C">
        <w:rPr>
          <w:rFonts w:ascii="Times New Roman" w:hAnsi="Times New Roman" w:cs="Times New Roman"/>
          <w:sz w:val="24"/>
        </w:rPr>
        <w:t xml:space="preserve">. </w:t>
      </w:r>
    </w:p>
    <w:p w14:paraId="4BC701A9" w14:textId="4B32E308" w:rsidR="001108B3" w:rsidRDefault="000B0CB6" w:rsidP="00674454">
      <w:pPr>
        <w:keepNext/>
        <w:spacing w:line="480" w:lineRule="auto"/>
        <w:jc w:val="center"/>
      </w:pPr>
      <w:r>
        <w:rPr>
          <w:noProof/>
        </w:rPr>
        <w:drawing>
          <wp:inline distT="0" distB="0" distL="0" distR="0" wp14:anchorId="117D3A54" wp14:editId="740986CD">
            <wp:extent cx="4110824" cy="2377218"/>
            <wp:effectExtent l="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27637" cy="2386941"/>
                    </a:xfrm>
                    <a:prstGeom prst="rect">
                      <a:avLst/>
                    </a:prstGeom>
                    <a:noFill/>
                  </pic:spPr>
                </pic:pic>
              </a:graphicData>
            </a:graphic>
          </wp:inline>
        </w:drawing>
      </w:r>
    </w:p>
    <w:p w14:paraId="06B5B741" w14:textId="20994672" w:rsidR="00C864C0" w:rsidRDefault="001108B3" w:rsidP="00674454">
      <w:pPr>
        <w:spacing w:line="480" w:lineRule="auto"/>
        <w:jc w:val="both"/>
        <w:rPr>
          <w:ins w:id="269" w:author="Miller, Harvey" w:date="2021-10-11T16:45:00Z"/>
          <w:rFonts w:ascii="Times New Roman" w:hAnsi="Times New Roman" w:cs="Times New Roman"/>
          <w:sz w:val="24"/>
        </w:rPr>
      </w:pPr>
      <w:bookmarkStart w:id="270" w:name="_Ref84098528"/>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EE4D06">
        <w:rPr>
          <w:rFonts w:ascii="Times New Roman" w:hAnsi="Times New Roman" w:cs="Times New Roman"/>
          <w:noProof/>
          <w:sz w:val="24"/>
        </w:rPr>
        <w:t>6</w:t>
      </w:r>
      <w:r w:rsidRPr="001108B3">
        <w:rPr>
          <w:rFonts w:ascii="Times New Roman" w:hAnsi="Times New Roman" w:cs="Times New Roman"/>
          <w:sz w:val="24"/>
        </w:rPr>
        <w:fldChar w:fldCharType="end"/>
      </w:r>
      <w:bookmarkEnd w:id="270"/>
      <w:r w:rsidRPr="001108B3">
        <w:rPr>
          <w:rFonts w:ascii="Times New Roman" w:hAnsi="Times New Roman" w:cs="Times New Roman"/>
          <w:sz w:val="24"/>
        </w:rPr>
        <w:t xml:space="preserve">: </w:t>
      </w:r>
      <w:r w:rsidR="00E42509">
        <w:rPr>
          <w:rFonts w:ascii="Times New Roman" w:hAnsi="Times New Roman" w:cs="Times New Roman"/>
          <w:sz w:val="24"/>
        </w:rPr>
        <w:t>schedule-base</w:t>
      </w:r>
      <w:r w:rsidRPr="001108B3">
        <w:rPr>
          <w:rFonts w:ascii="Times New Roman" w:hAnsi="Times New Roman" w:cs="Times New Roman"/>
          <w:sz w:val="24"/>
        </w:rPr>
        <w:t xml:space="preserve"> </w:t>
      </w:r>
      <w:r w:rsidR="00E42509">
        <w:rPr>
          <w:rFonts w:ascii="Times New Roman" w:hAnsi="Times New Roman" w:cs="Times New Roman"/>
          <w:sz w:val="24"/>
        </w:rPr>
        <w:t>accessibility</w:t>
      </w:r>
      <w:r w:rsidR="003F3B43">
        <w:rPr>
          <w:rFonts w:ascii="Times New Roman" w:hAnsi="Times New Roman" w:cs="Times New Roman"/>
          <w:sz w:val="24"/>
        </w:rPr>
        <w:t xml:space="preserve"> </w:t>
      </w:r>
      <w:r w:rsidRPr="001108B3">
        <w:rPr>
          <w:rFonts w:ascii="Times New Roman" w:hAnsi="Times New Roman" w:cs="Times New Roman"/>
          <w:sz w:val="24"/>
        </w:rPr>
        <w:t>unreliability for downtown core (radius of 2000 meter from downtown center), inner ring (radius of 2000 - 5000 meters)</w:t>
      </w:r>
      <w:r>
        <w:rPr>
          <w:rFonts w:ascii="Times New Roman" w:hAnsi="Times New Roman" w:cs="Times New Roman"/>
          <w:sz w:val="24"/>
        </w:rPr>
        <w:t>, middle ring (radius of 5000 – 10000 meters), outer ring (</w:t>
      </w:r>
      <w:r w:rsidR="00E149EC">
        <w:rPr>
          <w:rFonts w:ascii="Times New Roman" w:hAnsi="Times New Roman" w:cs="Times New Roman"/>
          <w:sz w:val="24"/>
        </w:rPr>
        <w:t>outside 10000 meters</w:t>
      </w:r>
      <w:r>
        <w:rPr>
          <w:rFonts w:ascii="Times New Roman" w:hAnsi="Times New Roman" w:cs="Times New Roman"/>
          <w:sz w:val="24"/>
        </w:rPr>
        <w:t>)</w:t>
      </w:r>
      <w:r w:rsidR="00D36BD6">
        <w:rPr>
          <w:rFonts w:ascii="Times New Roman" w:hAnsi="Times New Roman" w:cs="Times New Roman"/>
          <w:sz w:val="24"/>
        </w:rPr>
        <w:t xml:space="preserve"> for the last four months in 2019</w:t>
      </w:r>
      <w:r w:rsidR="00E149EC">
        <w:rPr>
          <w:rFonts w:ascii="Times New Roman" w:hAnsi="Times New Roman" w:cs="Times New Roman"/>
          <w:sz w:val="24"/>
        </w:rPr>
        <w:t>.</w:t>
      </w:r>
    </w:p>
    <w:p w14:paraId="333046C7" w14:textId="77777777" w:rsidR="007E0215" w:rsidRDefault="007E0215" w:rsidP="00674454">
      <w:pPr>
        <w:spacing w:line="480" w:lineRule="auto"/>
        <w:jc w:val="both"/>
        <w:rPr>
          <w:rFonts w:ascii="Times New Roman" w:hAnsi="Times New Roman" w:cs="Times New Roman"/>
          <w:sz w:val="24"/>
        </w:rPr>
      </w:pPr>
    </w:p>
    <w:p w14:paraId="0F1642C3" w14:textId="169B6B2D" w:rsidR="0068274F" w:rsidRPr="006B56EA" w:rsidRDefault="0068274F" w:rsidP="00674454">
      <w:pPr>
        <w:pStyle w:val="ListParagraph"/>
        <w:numPr>
          <w:ilvl w:val="1"/>
          <w:numId w:val="1"/>
        </w:numPr>
        <w:spacing w:line="480" w:lineRule="auto"/>
        <w:jc w:val="both"/>
        <w:rPr>
          <w:rFonts w:ascii="Times New Roman" w:hAnsi="Times New Roman" w:cs="Times New Roman"/>
          <w:sz w:val="24"/>
        </w:rPr>
      </w:pPr>
      <w:r>
        <w:rPr>
          <w:rFonts w:ascii="Times New Roman" w:hAnsi="Times New Roman" w:cs="Times New Roman"/>
          <w:sz w:val="24"/>
        </w:rPr>
        <w:t xml:space="preserve"> Temporal</w:t>
      </w:r>
      <w:r w:rsidRPr="006B56EA">
        <w:rPr>
          <w:rFonts w:ascii="Times New Roman" w:hAnsi="Times New Roman" w:cs="Times New Roman"/>
          <w:sz w:val="24"/>
        </w:rPr>
        <w:t xml:space="preserve"> pattern</w:t>
      </w:r>
    </w:p>
    <w:p w14:paraId="6A496C70" w14:textId="2CCE5DAE" w:rsidR="0085327A" w:rsidRDefault="007B1A88" w:rsidP="00674454">
      <w:pPr>
        <w:spacing w:line="480" w:lineRule="auto"/>
        <w:jc w:val="both"/>
        <w:rPr>
          <w:rFonts w:ascii="Times New Roman" w:hAnsi="Times New Roman" w:cs="Times New Roman"/>
          <w:sz w:val="24"/>
        </w:rPr>
      </w:pPr>
      <w:r>
        <w:rPr>
          <w:rFonts w:ascii="Times New Roman" w:hAnsi="Times New Roman" w:cs="Times New Roman"/>
          <w:sz w:val="24"/>
        </w:rPr>
        <w:t>We conduct temporal analysis on several dimensions</w:t>
      </w:r>
      <w:r w:rsidR="0015454B">
        <w:rPr>
          <w:rFonts w:ascii="Times New Roman" w:hAnsi="Times New Roman" w:cs="Times New Roman"/>
          <w:sz w:val="24"/>
        </w:rPr>
        <w:t xml:space="preserve"> in terms of the start time</w:t>
      </w:r>
      <w:r>
        <w:rPr>
          <w:rFonts w:ascii="Times New Roman" w:hAnsi="Times New Roman" w:cs="Times New Roman"/>
          <w:sz w:val="24"/>
        </w:rPr>
        <w:t>:</w:t>
      </w:r>
      <w:r w:rsidR="00614E4D">
        <w:rPr>
          <w:rFonts w:ascii="Times New Roman" w:hAnsi="Times New Roman" w:cs="Times New Roman"/>
          <w:sz w:val="24"/>
        </w:rPr>
        <w:t xml:space="preserve"> days</w:t>
      </w:r>
      <w:r w:rsidR="008F25DB">
        <w:rPr>
          <w:rFonts w:ascii="Times New Roman" w:hAnsi="Times New Roman" w:cs="Times New Roman"/>
          <w:sz w:val="24"/>
        </w:rPr>
        <w:t xml:space="preserve">, </w:t>
      </w:r>
      <w:r>
        <w:rPr>
          <w:rFonts w:ascii="Times New Roman" w:hAnsi="Times New Roman" w:cs="Times New Roman"/>
          <w:sz w:val="24"/>
        </w:rPr>
        <w:t>seaso</w:t>
      </w:r>
      <w:r w:rsidR="00614E4D">
        <w:rPr>
          <w:rFonts w:ascii="Times New Roman" w:hAnsi="Times New Roman" w:cs="Times New Roman"/>
          <w:sz w:val="24"/>
        </w:rPr>
        <w:t>ns</w:t>
      </w:r>
      <w:r w:rsidR="008F25DB">
        <w:rPr>
          <w:rFonts w:ascii="Times New Roman" w:hAnsi="Times New Roman" w:cs="Times New Roman"/>
          <w:sz w:val="24"/>
        </w:rPr>
        <w:t xml:space="preserve">, days of week, </w:t>
      </w:r>
      <w:r w:rsidR="0015454B">
        <w:rPr>
          <w:rFonts w:ascii="Times New Roman" w:hAnsi="Times New Roman" w:cs="Times New Roman"/>
          <w:sz w:val="24"/>
        </w:rPr>
        <w:t>and hours</w:t>
      </w:r>
      <w:r w:rsidR="008F25DB">
        <w:rPr>
          <w:rFonts w:ascii="Times New Roman" w:hAnsi="Times New Roman" w:cs="Times New Roman"/>
          <w:sz w:val="24"/>
        </w:rPr>
        <w:t xml:space="preserve">. </w:t>
      </w:r>
    </w:p>
    <w:p w14:paraId="25A75357" w14:textId="55C45D34" w:rsidR="005D1235" w:rsidRDefault="00112FB6" w:rsidP="00674454">
      <w:pPr>
        <w:spacing w:line="480" w:lineRule="auto"/>
        <w:jc w:val="both"/>
        <w:rPr>
          <w:rFonts w:ascii="Times New Roman" w:hAnsi="Times New Roman" w:cs="Times New Roman"/>
          <w:sz w:val="24"/>
        </w:rPr>
      </w:pPr>
      <w:r w:rsidRPr="005D1235">
        <w:rPr>
          <w:rFonts w:ascii="Times New Roman" w:hAnsi="Times New Roman" w:cs="Times New Roman"/>
          <w:b/>
          <w:bCs/>
          <w:sz w:val="24"/>
        </w:rPr>
        <w:lastRenderedPageBreak/>
        <w:t>Daily.</w:t>
      </w:r>
      <w:r>
        <w:rPr>
          <w:rFonts w:ascii="Times New Roman" w:hAnsi="Times New Roman" w:cs="Times New Roman"/>
          <w:sz w:val="24"/>
        </w:rPr>
        <w:t xml:space="preserve"> </w:t>
      </w:r>
      <w:r w:rsidR="005D1235">
        <w:rPr>
          <w:rFonts w:ascii="Times New Roman" w:hAnsi="Times New Roman" w:cs="Times New Roman"/>
          <w:sz w:val="24"/>
        </w:rPr>
        <w:fldChar w:fldCharType="begin"/>
      </w:r>
      <w:r w:rsidR="005D1235">
        <w:rPr>
          <w:rFonts w:ascii="Times New Roman" w:hAnsi="Times New Roman" w:cs="Times New Roman"/>
          <w:sz w:val="24"/>
        </w:rPr>
        <w:instrText xml:space="preserve"> REF _Ref83727147 \h </w:instrText>
      </w:r>
      <w:r w:rsidR="005D1235">
        <w:rPr>
          <w:rFonts w:ascii="Times New Roman" w:hAnsi="Times New Roman" w:cs="Times New Roman"/>
          <w:sz w:val="24"/>
        </w:rPr>
      </w:r>
      <w:r w:rsidR="005D1235">
        <w:rPr>
          <w:rFonts w:ascii="Times New Roman" w:hAnsi="Times New Roman" w:cs="Times New Roman"/>
          <w:sz w:val="24"/>
        </w:rPr>
        <w:fldChar w:fldCharType="separate"/>
      </w:r>
      <w:r w:rsidR="00D1792E" w:rsidRPr="00CE0A3F">
        <w:rPr>
          <w:rFonts w:ascii="Times New Roman" w:hAnsi="Times New Roman" w:cs="Times New Roman"/>
          <w:sz w:val="24"/>
        </w:rPr>
        <w:t xml:space="preserve">Figure </w:t>
      </w:r>
      <w:r w:rsidR="00D1792E">
        <w:rPr>
          <w:rFonts w:ascii="Times New Roman" w:hAnsi="Times New Roman" w:cs="Times New Roman"/>
          <w:noProof/>
          <w:sz w:val="24"/>
        </w:rPr>
        <w:t>7</w:t>
      </w:r>
      <w:r w:rsidR="005D1235">
        <w:rPr>
          <w:rFonts w:ascii="Times New Roman" w:hAnsi="Times New Roman" w:cs="Times New Roman"/>
          <w:sz w:val="24"/>
        </w:rPr>
        <w:fldChar w:fldCharType="end"/>
      </w:r>
      <w:r w:rsidR="005D1235">
        <w:rPr>
          <w:rFonts w:ascii="Times New Roman" w:hAnsi="Times New Roman" w:cs="Times New Roman"/>
          <w:sz w:val="24"/>
        </w:rPr>
        <w:t xml:space="preserve"> shows the daily pattern of the normalized accessibility unreliability from 2018 - 2019.</w:t>
      </w:r>
      <w:r w:rsidR="00B85F89">
        <w:rPr>
          <w:rFonts w:ascii="Times New Roman" w:hAnsi="Times New Roman" w:cs="Times New Roman"/>
          <w:sz w:val="24"/>
        </w:rPr>
        <w:t xml:space="preserve"> </w:t>
      </w:r>
      <w:r w:rsidR="00A93336" w:rsidRPr="00F36E64">
        <w:rPr>
          <w:rFonts w:ascii="Times New Roman" w:hAnsi="Times New Roman" w:cs="Times New Roman"/>
          <w:sz w:val="24"/>
        </w:rPr>
        <w:t>Because larger</w:t>
      </w:r>
      <w:r w:rsidR="00F36E64" w:rsidRPr="00F36E64">
        <w:rPr>
          <w:rFonts w:ascii="Times New Roman" w:hAnsi="Times New Roman" w:cs="Times New Roman"/>
          <w:sz w:val="24"/>
        </w:rPr>
        <w:t xml:space="preserve"> time budgets have </w:t>
      </w:r>
      <w:proofErr w:type="gramStart"/>
      <w:r w:rsidR="00F36E64" w:rsidRPr="00F36E64">
        <w:rPr>
          <w:rFonts w:ascii="Times New Roman" w:hAnsi="Times New Roman" w:cs="Times New Roman"/>
          <w:sz w:val="24"/>
        </w:rPr>
        <w:t>less</w:t>
      </w:r>
      <w:proofErr w:type="gramEnd"/>
      <w:r w:rsidR="00F36E64" w:rsidRPr="00F36E64">
        <w:rPr>
          <w:rFonts w:ascii="Times New Roman" w:hAnsi="Times New Roman" w:cs="Times New Roman"/>
          <w:sz w:val="24"/>
        </w:rPr>
        <w:t xml:space="preserve"> volatile patterns due to saturation</w:t>
      </w:r>
      <w:r w:rsidR="00B85F89" w:rsidRPr="00F36E64">
        <w:rPr>
          <w:rFonts w:ascii="Times New Roman" w:hAnsi="Times New Roman" w:cs="Times New Roman"/>
          <w:sz w:val="24"/>
        </w:rPr>
        <w:t xml:space="preserve">, we only </w:t>
      </w:r>
      <w:r w:rsidR="00245839" w:rsidRPr="00F36E64">
        <w:rPr>
          <w:rFonts w:ascii="Times New Roman" w:hAnsi="Times New Roman" w:cs="Times New Roman"/>
          <w:sz w:val="24"/>
        </w:rPr>
        <w:t>select</w:t>
      </w:r>
      <w:r w:rsidR="00B85F89" w:rsidRPr="00F36E64">
        <w:rPr>
          <w:rFonts w:ascii="Times New Roman" w:hAnsi="Times New Roman" w:cs="Times New Roman"/>
          <w:sz w:val="24"/>
        </w:rPr>
        <w:t xml:space="preserve"> the results</w:t>
      </w:r>
      <w:r w:rsidR="00B85F89">
        <w:rPr>
          <w:rFonts w:ascii="Times New Roman" w:hAnsi="Times New Roman" w:cs="Times New Roman"/>
          <w:sz w:val="24"/>
        </w:rPr>
        <w:t xml:space="preserve"> of 5 – 60 minutes</w:t>
      </w:r>
      <w:r w:rsidR="005D1235">
        <w:rPr>
          <w:rFonts w:ascii="Times New Roman" w:hAnsi="Times New Roman" w:cs="Times New Roman"/>
          <w:sz w:val="24"/>
        </w:rPr>
        <w:t xml:space="preserve"> </w:t>
      </w:r>
      <w:r w:rsidR="00B85F89">
        <w:rPr>
          <w:rFonts w:ascii="Times New Roman" w:hAnsi="Times New Roman" w:cs="Times New Roman"/>
          <w:sz w:val="24"/>
        </w:rPr>
        <w:t>in the visualization</w:t>
      </w:r>
      <w:r w:rsidR="000B03BB">
        <w:rPr>
          <w:rFonts w:ascii="Times New Roman" w:hAnsi="Times New Roman" w:cs="Times New Roman"/>
          <w:sz w:val="24"/>
        </w:rPr>
        <w:t>s</w:t>
      </w:r>
      <w:r w:rsidR="00B85F89">
        <w:rPr>
          <w:rFonts w:ascii="Times New Roman" w:hAnsi="Times New Roman" w:cs="Times New Roman"/>
          <w:sz w:val="24"/>
        </w:rPr>
        <w:t xml:space="preserve">. </w:t>
      </w:r>
      <w:r w:rsidR="005D1235">
        <w:rPr>
          <w:rFonts w:ascii="Times New Roman" w:hAnsi="Times New Roman" w:cs="Times New Roman"/>
          <w:sz w:val="24"/>
        </w:rPr>
        <w:t>In terms of different time budgets, larger time budgets larger than 15 minutes show generally similar and</w:t>
      </w:r>
      <w:r w:rsidR="002F3079">
        <w:rPr>
          <w:rFonts w:ascii="Times New Roman" w:hAnsi="Times New Roman" w:cs="Times New Roman"/>
          <w:sz w:val="24"/>
        </w:rPr>
        <w:t xml:space="preserve"> more</w:t>
      </w:r>
      <w:r w:rsidR="005D1235">
        <w:rPr>
          <w:rFonts w:ascii="Times New Roman" w:hAnsi="Times New Roman" w:cs="Times New Roman"/>
          <w:sz w:val="24"/>
        </w:rPr>
        <w:t xml:space="preserve"> heterogenous patterns, while smaller time budgets show more homogeneous pattern. We also observe similar patterns in the spatial </w:t>
      </w:r>
      <w:r w:rsidR="00FD33AF">
        <w:rPr>
          <w:rFonts w:ascii="Times New Roman" w:hAnsi="Times New Roman" w:cs="Times New Roman"/>
          <w:sz w:val="24"/>
        </w:rPr>
        <w:t xml:space="preserve">analysis (e.g., global average trend in </w:t>
      </w:r>
      <w:r w:rsidR="00FD33AF">
        <w:rPr>
          <w:rFonts w:ascii="Times New Roman" w:hAnsi="Times New Roman" w:cs="Times New Roman"/>
          <w:sz w:val="24"/>
        </w:rPr>
        <w:fldChar w:fldCharType="begin"/>
      </w:r>
      <w:r w:rsidR="00FD33AF">
        <w:rPr>
          <w:rFonts w:ascii="Times New Roman" w:hAnsi="Times New Roman" w:cs="Times New Roman"/>
          <w:sz w:val="24"/>
        </w:rPr>
        <w:instrText xml:space="preserve"> REF _Ref84098528 \h </w:instrText>
      </w:r>
      <w:r w:rsidR="00FD33AF">
        <w:rPr>
          <w:rFonts w:ascii="Times New Roman" w:hAnsi="Times New Roman" w:cs="Times New Roman"/>
          <w:sz w:val="24"/>
        </w:rPr>
      </w:r>
      <w:r w:rsidR="00FD33AF">
        <w:rPr>
          <w:rFonts w:ascii="Times New Roman" w:hAnsi="Times New Roman" w:cs="Times New Roman"/>
          <w:sz w:val="24"/>
        </w:rPr>
        <w:fldChar w:fldCharType="separate"/>
      </w:r>
      <w:r w:rsidR="00D1792E" w:rsidRPr="001108B3">
        <w:rPr>
          <w:rFonts w:ascii="Times New Roman" w:hAnsi="Times New Roman" w:cs="Times New Roman"/>
          <w:sz w:val="24"/>
        </w:rPr>
        <w:t xml:space="preserve">Figure </w:t>
      </w:r>
      <w:r w:rsidR="00D1792E">
        <w:rPr>
          <w:rFonts w:ascii="Times New Roman" w:hAnsi="Times New Roman" w:cs="Times New Roman"/>
          <w:noProof/>
          <w:sz w:val="24"/>
        </w:rPr>
        <w:t>6</w:t>
      </w:r>
      <w:r w:rsidR="00FD33AF">
        <w:rPr>
          <w:rFonts w:ascii="Times New Roman" w:hAnsi="Times New Roman" w:cs="Times New Roman"/>
          <w:sz w:val="24"/>
        </w:rPr>
        <w:fldChar w:fldCharType="end"/>
      </w:r>
      <w:r w:rsidR="00FD33AF">
        <w:rPr>
          <w:rFonts w:ascii="Times New Roman" w:hAnsi="Times New Roman" w:cs="Times New Roman"/>
          <w:sz w:val="24"/>
        </w:rPr>
        <w:t xml:space="preserve">) </w:t>
      </w:r>
      <w:r w:rsidR="005D1235">
        <w:rPr>
          <w:rFonts w:ascii="Times New Roman" w:hAnsi="Times New Roman" w:cs="Times New Roman"/>
          <w:sz w:val="24"/>
        </w:rPr>
        <w:t>and other temporal analysis</w:t>
      </w:r>
      <w:r w:rsidR="00E94E0B">
        <w:rPr>
          <w:rFonts w:ascii="Times New Roman" w:hAnsi="Times New Roman" w:cs="Times New Roman"/>
          <w:sz w:val="24"/>
        </w:rPr>
        <w:t xml:space="preserve"> (e.g., hourly pattern)</w:t>
      </w:r>
      <w:r w:rsidR="004767A3">
        <w:rPr>
          <w:rFonts w:ascii="Times New Roman" w:hAnsi="Times New Roman" w:cs="Times New Roman"/>
          <w:sz w:val="24"/>
        </w:rPr>
        <w:t>.</w:t>
      </w:r>
    </w:p>
    <w:p w14:paraId="6A55FAFE" w14:textId="737E7BC0" w:rsidR="000739C6" w:rsidRDefault="005D1235" w:rsidP="00674454">
      <w:pPr>
        <w:spacing w:line="480" w:lineRule="auto"/>
        <w:ind w:firstLine="720"/>
        <w:jc w:val="both"/>
        <w:rPr>
          <w:rFonts w:ascii="Times New Roman" w:hAnsi="Times New Roman" w:cs="Times New Roman"/>
          <w:sz w:val="24"/>
        </w:rPr>
      </w:pPr>
      <w:r>
        <w:rPr>
          <w:rFonts w:ascii="Times New Roman" w:hAnsi="Times New Roman" w:cs="Times New Roman"/>
          <w:sz w:val="24"/>
        </w:rPr>
        <w:t>We can observe two spikes among different months: February and September to October</w:t>
      </w:r>
      <w:r w:rsidR="0079283C">
        <w:rPr>
          <w:rFonts w:ascii="Times New Roman" w:hAnsi="Times New Roman" w:cs="Times New Roman"/>
          <w:sz w:val="24"/>
        </w:rPr>
        <w:t>. We have several speculative reasons: 1) this can be linked to the seasonal schedule adjustments in January, May, and September every year; 2)</w:t>
      </w:r>
      <w:r w:rsidR="00ED6DE1">
        <w:rPr>
          <w:rFonts w:ascii="Times New Roman" w:hAnsi="Times New Roman" w:cs="Times New Roman"/>
          <w:sz w:val="24"/>
        </w:rPr>
        <w:t xml:space="preserve"> </w:t>
      </w:r>
      <w:r w:rsidR="0079283C">
        <w:rPr>
          <w:rFonts w:ascii="Times New Roman" w:hAnsi="Times New Roman" w:cs="Times New Roman"/>
          <w:sz w:val="24"/>
        </w:rPr>
        <w:t>the dates are rather close to the Ohio State University’s semester starts in January – February and September – October</w:t>
      </w:r>
      <w:r w:rsidR="00ED6DE1">
        <w:rPr>
          <w:rFonts w:ascii="Times New Roman" w:hAnsi="Times New Roman" w:cs="Times New Roman"/>
          <w:sz w:val="24"/>
        </w:rPr>
        <w:t>, which is a major source for the ridership of COTA system</w:t>
      </w:r>
      <w:r w:rsidR="0079283C">
        <w:rPr>
          <w:rFonts w:ascii="Times New Roman" w:hAnsi="Times New Roman" w:cs="Times New Roman"/>
          <w:sz w:val="24"/>
        </w:rPr>
        <w:t xml:space="preserve">. </w:t>
      </w:r>
    </w:p>
    <w:p w14:paraId="635E2471" w14:textId="67510E50" w:rsidR="00CE0A3F" w:rsidRDefault="008A2A50" w:rsidP="00674454">
      <w:pPr>
        <w:keepNext/>
        <w:spacing w:line="480" w:lineRule="auto"/>
        <w:jc w:val="both"/>
      </w:pPr>
      <w:r>
        <w:rPr>
          <w:noProof/>
        </w:rPr>
        <w:drawing>
          <wp:inline distT="0" distB="0" distL="0" distR="0" wp14:anchorId="6F212871" wp14:editId="39CC083F">
            <wp:extent cx="5948501" cy="296583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6946" cy="2975033"/>
                    </a:xfrm>
                    <a:prstGeom prst="rect">
                      <a:avLst/>
                    </a:prstGeom>
                    <a:noFill/>
                  </pic:spPr>
                </pic:pic>
              </a:graphicData>
            </a:graphic>
          </wp:inline>
        </w:drawing>
      </w:r>
    </w:p>
    <w:p w14:paraId="347DA32E" w14:textId="7173E824" w:rsidR="004F279E" w:rsidRDefault="00CE0A3F" w:rsidP="00674454">
      <w:pPr>
        <w:spacing w:line="480" w:lineRule="auto"/>
        <w:jc w:val="both"/>
        <w:rPr>
          <w:rFonts w:ascii="Times New Roman" w:hAnsi="Times New Roman" w:cs="Times New Roman"/>
          <w:sz w:val="24"/>
        </w:rPr>
      </w:pPr>
      <w:bookmarkStart w:id="271" w:name="_Ref83727147"/>
      <w:r w:rsidRPr="00CE0A3F">
        <w:rPr>
          <w:rFonts w:ascii="Times New Roman" w:hAnsi="Times New Roman" w:cs="Times New Roman"/>
          <w:sz w:val="24"/>
        </w:rPr>
        <w:t xml:space="preserve">Figure </w:t>
      </w:r>
      <w:r w:rsidRPr="00CE0A3F">
        <w:rPr>
          <w:rFonts w:ascii="Times New Roman" w:hAnsi="Times New Roman" w:cs="Times New Roman"/>
          <w:sz w:val="24"/>
        </w:rPr>
        <w:fldChar w:fldCharType="begin"/>
      </w:r>
      <w:r w:rsidRPr="00CE0A3F">
        <w:rPr>
          <w:rFonts w:ascii="Times New Roman" w:hAnsi="Times New Roman" w:cs="Times New Roman"/>
          <w:sz w:val="24"/>
        </w:rPr>
        <w:instrText xml:space="preserve"> SEQ Figure \* ARABIC </w:instrText>
      </w:r>
      <w:r w:rsidRPr="00CE0A3F">
        <w:rPr>
          <w:rFonts w:ascii="Times New Roman" w:hAnsi="Times New Roman" w:cs="Times New Roman"/>
          <w:sz w:val="24"/>
        </w:rPr>
        <w:fldChar w:fldCharType="separate"/>
      </w:r>
      <w:r w:rsidR="00EE4D06">
        <w:rPr>
          <w:rFonts w:ascii="Times New Roman" w:hAnsi="Times New Roman" w:cs="Times New Roman"/>
          <w:noProof/>
          <w:sz w:val="24"/>
        </w:rPr>
        <w:t>7</w:t>
      </w:r>
      <w:r w:rsidRPr="00CE0A3F">
        <w:rPr>
          <w:rFonts w:ascii="Times New Roman" w:hAnsi="Times New Roman" w:cs="Times New Roman"/>
          <w:sz w:val="24"/>
        </w:rPr>
        <w:fldChar w:fldCharType="end"/>
      </w:r>
      <w:bookmarkEnd w:id="271"/>
      <w:r w:rsidRPr="00CE0A3F">
        <w:rPr>
          <w:rFonts w:ascii="Times New Roman" w:hAnsi="Times New Roman" w:cs="Times New Roman"/>
          <w:sz w:val="24"/>
        </w:rPr>
        <w:t xml:space="preserve">: </w:t>
      </w:r>
      <w:r w:rsidR="00F935C3">
        <w:rPr>
          <w:rFonts w:ascii="Times New Roman" w:hAnsi="Times New Roman" w:cs="Times New Roman"/>
          <w:sz w:val="24"/>
        </w:rPr>
        <w:t xml:space="preserve">schedule-based </w:t>
      </w:r>
      <w:r w:rsidRPr="00CE0A3F">
        <w:rPr>
          <w:rFonts w:ascii="Times New Roman" w:hAnsi="Times New Roman" w:cs="Times New Roman"/>
          <w:sz w:val="24"/>
        </w:rPr>
        <w:t>accessibility unreliability</w:t>
      </w:r>
      <w:r w:rsidR="00F935C3">
        <w:rPr>
          <w:rFonts w:ascii="Times New Roman" w:hAnsi="Times New Roman" w:cs="Times New Roman"/>
          <w:sz w:val="24"/>
        </w:rPr>
        <w:t>’s daily average</w:t>
      </w:r>
      <w:r w:rsidRPr="00CE0A3F">
        <w:rPr>
          <w:rFonts w:ascii="Times New Roman" w:hAnsi="Times New Roman" w:cs="Times New Roman"/>
          <w:sz w:val="24"/>
        </w:rPr>
        <w:t xml:space="preserve"> with time budgets of 5 - 60 minutes.</w:t>
      </w:r>
      <w:r w:rsidR="005D1235">
        <w:rPr>
          <w:rFonts w:ascii="Times New Roman" w:hAnsi="Times New Roman" w:cs="Times New Roman"/>
          <w:sz w:val="24"/>
        </w:rPr>
        <w:t xml:space="preserve"> </w:t>
      </w:r>
      <w:r w:rsidR="00D27585">
        <w:rPr>
          <w:rFonts w:ascii="Times New Roman" w:hAnsi="Times New Roman" w:cs="Times New Roman"/>
          <w:sz w:val="24"/>
        </w:rPr>
        <w:t>Gaps</w:t>
      </w:r>
      <w:r w:rsidR="005D1235">
        <w:rPr>
          <w:rFonts w:ascii="Times New Roman" w:hAnsi="Times New Roman" w:cs="Times New Roman"/>
          <w:sz w:val="24"/>
        </w:rPr>
        <w:t xml:space="preserve"> are </w:t>
      </w:r>
      <w:r w:rsidR="004A6C45">
        <w:rPr>
          <w:rFonts w:ascii="Times New Roman" w:hAnsi="Times New Roman" w:cs="Times New Roman"/>
          <w:sz w:val="24"/>
        </w:rPr>
        <w:t>missing data.</w:t>
      </w:r>
    </w:p>
    <w:p w14:paraId="52B87F0A" w14:textId="3626A0F3" w:rsidR="000B0E6A" w:rsidRPr="000B0E6A" w:rsidRDefault="0015454B" w:rsidP="00674454">
      <w:pPr>
        <w:spacing w:line="480" w:lineRule="auto"/>
        <w:jc w:val="both"/>
        <w:rPr>
          <w:rFonts w:ascii="Times New Roman" w:hAnsi="Times New Roman" w:cs="Times New Roman"/>
          <w:bCs/>
          <w:sz w:val="24"/>
        </w:rPr>
      </w:pPr>
      <w:r w:rsidRPr="003C7E5E">
        <w:rPr>
          <w:rFonts w:ascii="Times New Roman" w:hAnsi="Times New Roman" w:cs="Times New Roman"/>
          <w:b/>
          <w:bCs/>
          <w:sz w:val="24"/>
        </w:rPr>
        <w:lastRenderedPageBreak/>
        <w:t xml:space="preserve">Days of </w:t>
      </w:r>
      <w:r w:rsidR="000B0E6A">
        <w:rPr>
          <w:rFonts w:ascii="Times New Roman" w:hAnsi="Times New Roman" w:cs="Times New Roman"/>
          <w:b/>
          <w:bCs/>
          <w:sz w:val="24"/>
        </w:rPr>
        <w:t xml:space="preserve">the </w:t>
      </w:r>
      <w:r w:rsidRPr="003C7E5E">
        <w:rPr>
          <w:rFonts w:ascii="Times New Roman" w:hAnsi="Times New Roman" w:cs="Times New Roman"/>
          <w:b/>
          <w:bCs/>
          <w:sz w:val="24"/>
        </w:rPr>
        <w:t>week.</w:t>
      </w:r>
      <w:r w:rsidR="00E74CE5">
        <w:rPr>
          <w:rFonts w:ascii="Times New Roman" w:hAnsi="Times New Roman" w:cs="Times New Roman"/>
          <w:b/>
          <w:bCs/>
          <w:sz w:val="24"/>
        </w:rPr>
        <w:t xml:space="preserve"> </w:t>
      </w:r>
      <w:r w:rsidR="000B0E6A">
        <w:rPr>
          <w:rFonts w:ascii="Times New Roman" w:hAnsi="Times New Roman" w:cs="Times New Roman"/>
          <w:bCs/>
          <w:sz w:val="24"/>
        </w:rPr>
        <w:fldChar w:fldCharType="begin"/>
      </w:r>
      <w:r w:rsidR="000B0E6A">
        <w:rPr>
          <w:rFonts w:ascii="Times New Roman" w:hAnsi="Times New Roman" w:cs="Times New Roman"/>
          <w:bCs/>
          <w:sz w:val="24"/>
        </w:rPr>
        <w:instrText xml:space="preserve"> REF _Ref84096653 \h </w:instrText>
      </w:r>
      <w:r w:rsidR="000B0E6A">
        <w:rPr>
          <w:rFonts w:ascii="Times New Roman" w:hAnsi="Times New Roman" w:cs="Times New Roman"/>
          <w:bCs/>
          <w:sz w:val="24"/>
        </w:rPr>
      </w:r>
      <w:r w:rsidR="000B0E6A">
        <w:rPr>
          <w:rFonts w:ascii="Times New Roman" w:hAnsi="Times New Roman" w:cs="Times New Roman"/>
          <w:bCs/>
          <w:sz w:val="24"/>
        </w:rPr>
        <w:fldChar w:fldCharType="separate"/>
      </w:r>
      <w:r w:rsidR="00F935C3" w:rsidRPr="00FB6721">
        <w:rPr>
          <w:rFonts w:ascii="Times New Roman" w:hAnsi="Times New Roman" w:cs="Times New Roman"/>
          <w:sz w:val="24"/>
        </w:rPr>
        <w:t xml:space="preserve">Figure </w:t>
      </w:r>
      <w:r w:rsidR="00F935C3">
        <w:rPr>
          <w:rFonts w:ascii="Times New Roman" w:hAnsi="Times New Roman" w:cs="Times New Roman"/>
          <w:noProof/>
          <w:sz w:val="24"/>
        </w:rPr>
        <w:t>7</w:t>
      </w:r>
      <w:r w:rsidR="000B0E6A">
        <w:rPr>
          <w:rFonts w:ascii="Times New Roman" w:hAnsi="Times New Roman" w:cs="Times New Roman"/>
          <w:bCs/>
          <w:sz w:val="24"/>
        </w:rPr>
        <w:fldChar w:fldCharType="end"/>
      </w:r>
      <w:r w:rsidR="000B0E6A">
        <w:rPr>
          <w:rFonts w:ascii="Times New Roman" w:hAnsi="Times New Roman" w:cs="Times New Roman"/>
          <w:bCs/>
          <w:sz w:val="24"/>
        </w:rPr>
        <w:t xml:space="preserve"> shows the average normalized accessibility unreliability for each day of the week for the week of Sep 4, </w:t>
      </w:r>
      <w:r w:rsidR="007E2B68">
        <w:rPr>
          <w:rFonts w:ascii="Times New Roman" w:hAnsi="Times New Roman" w:cs="Times New Roman"/>
          <w:bCs/>
          <w:sz w:val="24"/>
        </w:rPr>
        <w:t>2019,</w:t>
      </w:r>
      <w:r w:rsidR="000B0E6A">
        <w:rPr>
          <w:rFonts w:ascii="Times New Roman" w:hAnsi="Times New Roman" w:cs="Times New Roman"/>
          <w:bCs/>
          <w:sz w:val="24"/>
        </w:rPr>
        <w:t xml:space="preserve"> at 8am. </w:t>
      </w:r>
      <w:r w:rsidR="00607611">
        <w:rPr>
          <w:rFonts w:ascii="Times New Roman" w:hAnsi="Times New Roman" w:cs="Times New Roman"/>
          <w:bCs/>
          <w:sz w:val="24"/>
        </w:rPr>
        <w:t>We select th</w:t>
      </w:r>
      <w:r w:rsidR="00D1792E">
        <w:rPr>
          <w:rFonts w:ascii="Times New Roman" w:hAnsi="Times New Roman" w:cs="Times New Roman"/>
          <w:bCs/>
          <w:sz w:val="24"/>
        </w:rPr>
        <w:t>is</w:t>
      </w:r>
      <w:r w:rsidR="00607611">
        <w:rPr>
          <w:rFonts w:ascii="Times New Roman" w:hAnsi="Times New Roman" w:cs="Times New Roman"/>
          <w:bCs/>
          <w:sz w:val="24"/>
        </w:rPr>
        <w:t xml:space="preserve"> week because it is </w:t>
      </w:r>
      <w:r w:rsidR="00AA2DD0">
        <w:rPr>
          <w:rFonts w:ascii="Times New Roman" w:hAnsi="Times New Roman" w:cs="Times New Roman"/>
          <w:bCs/>
          <w:sz w:val="24"/>
        </w:rPr>
        <w:t>during</w:t>
      </w:r>
      <w:r w:rsidR="00607611">
        <w:rPr>
          <w:rFonts w:ascii="Times New Roman" w:hAnsi="Times New Roman" w:cs="Times New Roman"/>
          <w:bCs/>
          <w:sz w:val="24"/>
        </w:rPr>
        <w:t xml:space="preserve"> the most recent four months in the time span and has average level of unreliability </w:t>
      </w:r>
      <w:r w:rsidR="00F9640E">
        <w:rPr>
          <w:rFonts w:ascii="Times New Roman" w:hAnsi="Times New Roman" w:cs="Times New Roman"/>
          <w:bCs/>
          <w:sz w:val="24"/>
        </w:rPr>
        <w:t>compared to</w:t>
      </w:r>
      <w:r w:rsidR="00607611">
        <w:rPr>
          <w:rFonts w:ascii="Times New Roman" w:hAnsi="Times New Roman" w:cs="Times New Roman"/>
          <w:bCs/>
          <w:sz w:val="24"/>
        </w:rPr>
        <w:t xml:space="preserve"> other weeks from the daily analysis in </w:t>
      </w:r>
      <w:r w:rsidR="00607611">
        <w:rPr>
          <w:rFonts w:ascii="Times New Roman" w:hAnsi="Times New Roman" w:cs="Times New Roman"/>
          <w:bCs/>
          <w:sz w:val="24"/>
        </w:rPr>
        <w:fldChar w:fldCharType="begin"/>
      </w:r>
      <w:r w:rsidR="00607611">
        <w:rPr>
          <w:rFonts w:ascii="Times New Roman" w:hAnsi="Times New Roman" w:cs="Times New Roman"/>
          <w:bCs/>
          <w:sz w:val="24"/>
        </w:rPr>
        <w:instrText xml:space="preserve"> REF _Ref83727147 \h </w:instrText>
      </w:r>
      <w:r w:rsidR="00607611">
        <w:rPr>
          <w:rFonts w:ascii="Times New Roman" w:hAnsi="Times New Roman" w:cs="Times New Roman"/>
          <w:bCs/>
          <w:sz w:val="24"/>
        </w:rPr>
      </w:r>
      <w:r w:rsidR="00607611">
        <w:rPr>
          <w:rFonts w:ascii="Times New Roman" w:hAnsi="Times New Roman" w:cs="Times New Roman"/>
          <w:bCs/>
          <w:sz w:val="24"/>
        </w:rPr>
        <w:fldChar w:fldCharType="separate"/>
      </w:r>
      <w:r w:rsidR="00F935C3" w:rsidRPr="00CE0A3F">
        <w:rPr>
          <w:rFonts w:ascii="Times New Roman" w:hAnsi="Times New Roman" w:cs="Times New Roman"/>
          <w:sz w:val="24"/>
        </w:rPr>
        <w:t xml:space="preserve">Figure </w:t>
      </w:r>
      <w:r w:rsidR="00F935C3">
        <w:rPr>
          <w:rFonts w:ascii="Times New Roman" w:hAnsi="Times New Roman" w:cs="Times New Roman"/>
          <w:noProof/>
          <w:sz w:val="24"/>
        </w:rPr>
        <w:t>6</w:t>
      </w:r>
      <w:r w:rsidR="00607611">
        <w:rPr>
          <w:rFonts w:ascii="Times New Roman" w:hAnsi="Times New Roman" w:cs="Times New Roman"/>
          <w:bCs/>
          <w:sz w:val="24"/>
        </w:rPr>
        <w:fldChar w:fldCharType="end"/>
      </w:r>
      <w:r w:rsidR="00607611">
        <w:rPr>
          <w:rFonts w:ascii="Times New Roman" w:hAnsi="Times New Roman" w:cs="Times New Roman"/>
          <w:bCs/>
          <w:sz w:val="24"/>
        </w:rPr>
        <w:t xml:space="preserve">. </w:t>
      </w:r>
      <w:r w:rsidR="00591F88">
        <w:rPr>
          <w:rFonts w:ascii="Times New Roman" w:hAnsi="Times New Roman" w:cs="Times New Roman"/>
          <w:bCs/>
          <w:sz w:val="24"/>
        </w:rPr>
        <w:t xml:space="preserve">The pattern shows that Wednesday, </w:t>
      </w:r>
      <w:r w:rsidR="00636BD2">
        <w:rPr>
          <w:rFonts w:ascii="Times New Roman" w:hAnsi="Times New Roman" w:cs="Times New Roman"/>
          <w:bCs/>
          <w:sz w:val="24"/>
        </w:rPr>
        <w:t>Friday,</w:t>
      </w:r>
      <w:r w:rsidR="00591F88">
        <w:rPr>
          <w:rFonts w:ascii="Times New Roman" w:hAnsi="Times New Roman" w:cs="Times New Roman"/>
          <w:bCs/>
          <w:sz w:val="24"/>
        </w:rPr>
        <w:t xml:space="preserve"> and Tuesday have the highest unreliability, while Monday, Saturday, and Sunday have the lowest unreliability. This pattern is very consistent with prior findings about delay </w:t>
      </w:r>
      <w:r w:rsidR="00591F88">
        <w:rPr>
          <w:rFonts w:ascii="Times New Roman" w:hAnsi="Times New Roman" w:cs="Times New Roman"/>
          <w:bCs/>
          <w:sz w:val="24"/>
        </w:rPr>
        <w:fldChar w:fldCharType="begin" w:fldLock="1"/>
      </w:r>
      <w:r w:rsidR="00974976">
        <w:rPr>
          <w:rFonts w:ascii="Times New Roman" w:hAnsi="Times New Roman" w:cs="Times New Roman"/>
          <w:bCs/>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591F88">
        <w:rPr>
          <w:rFonts w:ascii="Times New Roman" w:hAnsi="Times New Roman" w:cs="Times New Roman"/>
          <w:bCs/>
          <w:sz w:val="24"/>
        </w:rPr>
        <w:fldChar w:fldCharType="separate"/>
      </w:r>
      <w:r w:rsidR="006D71ED" w:rsidRPr="006D71ED">
        <w:rPr>
          <w:rFonts w:ascii="Times New Roman" w:hAnsi="Times New Roman" w:cs="Times New Roman"/>
          <w:bCs/>
          <w:noProof/>
          <w:sz w:val="24"/>
        </w:rPr>
        <w:t>(Park et al., 2020)</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and risk </w:t>
      </w:r>
      <w:r w:rsidR="00066A72">
        <w:rPr>
          <w:rFonts w:ascii="Times New Roman" w:hAnsi="Times New Roman" w:cs="Times New Roman"/>
          <w:bCs/>
          <w:sz w:val="24"/>
        </w:rPr>
        <w:t xml:space="preserve">of missing transfers </w:t>
      </w:r>
      <w:r w:rsidR="00591F88">
        <w:rPr>
          <w:rFonts w:ascii="Times New Roman" w:hAnsi="Times New Roman" w:cs="Times New Roman"/>
          <w:bCs/>
          <w:sz w:val="24"/>
        </w:rPr>
        <w:fldChar w:fldCharType="begin" w:fldLock="1"/>
      </w:r>
      <w:r w:rsidR="00E5721A">
        <w:rPr>
          <w:rFonts w:ascii="Times New Roman" w:hAnsi="Times New Roman" w:cs="Times New Roman"/>
          <w:bCs/>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591F88">
        <w:rPr>
          <w:rFonts w:ascii="Times New Roman" w:hAnsi="Times New Roman" w:cs="Times New Roman"/>
          <w:bCs/>
          <w:sz w:val="24"/>
        </w:rPr>
        <w:fldChar w:fldCharType="separate"/>
      </w:r>
      <w:r w:rsidR="00591F88" w:rsidRPr="00591F88">
        <w:rPr>
          <w:rFonts w:ascii="Times New Roman" w:hAnsi="Times New Roman" w:cs="Times New Roman"/>
          <w:bCs/>
          <w:noProof/>
          <w:sz w:val="24"/>
        </w:rPr>
        <w:t>(Liu &amp; Miller, 2020b)</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in the COTA bus system, which shows the inherent connection</w:t>
      </w:r>
      <w:r w:rsidR="00DF464C">
        <w:rPr>
          <w:rFonts w:ascii="Times New Roman" w:hAnsi="Times New Roman" w:cs="Times New Roman"/>
          <w:bCs/>
          <w:sz w:val="24"/>
        </w:rPr>
        <w:t>s</w:t>
      </w:r>
      <w:r w:rsidR="00591F88">
        <w:rPr>
          <w:rFonts w:ascii="Times New Roman" w:hAnsi="Times New Roman" w:cs="Times New Roman"/>
          <w:bCs/>
          <w:sz w:val="24"/>
        </w:rPr>
        <w:t xml:space="preserve"> of accessibility’s unreliability to delay and transfer’s time penalty. </w:t>
      </w:r>
    </w:p>
    <w:p w14:paraId="6BA74F96" w14:textId="0FA17287" w:rsidR="00FB6721" w:rsidRDefault="009A5F9B" w:rsidP="00674454">
      <w:pPr>
        <w:keepNext/>
        <w:spacing w:line="480" w:lineRule="auto"/>
        <w:jc w:val="both"/>
      </w:pPr>
      <w:r>
        <w:rPr>
          <w:noProof/>
        </w:rPr>
        <w:drawing>
          <wp:inline distT="0" distB="0" distL="0" distR="0" wp14:anchorId="27292C73" wp14:editId="3141968A">
            <wp:extent cx="5933713" cy="319642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480" cy="3199530"/>
                    </a:xfrm>
                    <a:prstGeom prst="rect">
                      <a:avLst/>
                    </a:prstGeom>
                    <a:noFill/>
                  </pic:spPr>
                </pic:pic>
              </a:graphicData>
            </a:graphic>
          </wp:inline>
        </w:drawing>
      </w:r>
    </w:p>
    <w:p w14:paraId="2FF92DEB" w14:textId="3210BB3F" w:rsidR="00614E4D" w:rsidRDefault="00FB6721" w:rsidP="00674454">
      <w:pPr>
        <w:spacing w:line="480" w:lineRule="auto"/>
        <w:jc w:val="both"/>
        <w:rPr>
          <w:rFonts w:ascii="Times New Roman" w:hAnsi="Times New Roman" w:cs="Times New Roman"/>
          <w:sz w:val="24"/>
        </w:rPr>
      </w:pPr>
      <w:bookmarkStart w:id="272" w:name="_Ref84096653"/>
      <w:r w:rsidRPr="00FB6721">
        <w:rPr>
          <w:rFonts w:ascii="Times New Roman" w:hAnsi="Times New Roman" w:cs="Times New Roman"/>
          <w:sz w:val="24"/>
        </w:rPr>
        <w:t xml:space="preserve">Figure </w:t>
      </w:r>
      <w:r w:rsidRPr="00FB6721">
        <w:rPr>
          <w:rFonts w:ascii="Times New Roman" w:hAnsi="Times New Roman" w:cs="Times New Roman"/>
          <w:sz w:val="24"/>
        </w:rPr>
        <w:fldChar w:fldCharType="begin"/>
      </w:r>
      <w:r w:rsidRPr="00FB6721">
        <w:rPr>
          <w:rFonts w:ascii="Times New Roman" w:hAnsi="Times New Roman" w:cs="Times New Roman"/>
          <w:sz w:val="24"/>
        </w:rPr>
        <w:instrText xml:space="preserve"> SEQ Figure \* ARABIC </w:instrText>
      </w:r>
      <w:r w:rsidRPr="00FB6721">
        <w:rPr>
          <w:rFonts w:ascii="Times New Roman" w:hAnsi="Times New Roman" w:cs="Times New Roman"/>
          <w:sz w:val="24"/>
        </w:rPr>
        <w:fldChar w:fldCharType="separate"/>
      </w:r>
      <w:r w:rsidR="00EE4D06">
        <w:rPr>
          <w:rFonts w:ascii="Times New Roman" w:hAnsi="Times New Roman" w:cs="Times New Roman"/>
          <w:noProof/>
          <w:sz w:val="24"/>
        </w:rPr>
        <w:t>8</w:t>
      </w:r>
      <w:r w:rsidRPr="00FB6721">
        <w:rPr>
          <w:rFonts w:ascii="Times New Roman" w:hAnsi="Times New Roman" w:cs="Times New Roman"/>
          <w:sz w:val="24"/>
        </w:rPr>
        <w:fldChar w:fldCharType="end"/>
      </w:r>
      <w:bookmarkEnd w:id="272"/>
      <w:r w:rsidRPr="00FB6721">
        <w:rPr>
          <w:rFonts w:ascii="Times New Roman" w:hAnsi="Times New Roman" w:cs="Times New Roman"/>
          <w:sz w:val="24"/>
        </w:rPr>
        <w:t xml:space="preserve">: </w:t>
      </w:r>
      <w:r w:rsidR="00F86C77">
        <w:rPr>
          <w:rFonts w:ascii="Times New Roman" w:hAnsi="Times New Roman" w:cs="Times New Roman"/>
          <w:sz w:val="24"/>
        </w:rPr>
        <w:t xml:space="preserve">schedule-based </w:t>
      </w:r>
      <w:r w:rsidR="00353D8E">
        <w:rPr>
          <w:rFonts w:ascii="Times New Roman" w:hAnsi="Times New Roman" w:cs="Times New Roman"/>
          <w:sz w:val="24"/>
        </w:rPr>
        <w:t>accessibility</w:t>
      </w:r>
      <w:r w:rsidR="00F86C77">
        <w:rPr>
          <w:rFonts w:ascii="Times New Roman" w:hAnsi="Times New Roman" w:cs="Times New Roman"/>
          <w:sz w:val="24"/>
        </w:rPr>
        <w:t xml:space="preserve">’s </w:t>
      </w:r>
      <w:r w:rsidRPr="00FB6721">
        <w:rPr>
          <w:rFonts w:ascii="Times New Roman" w:hAnsi="Times New Roman" w:cs="Times New Roman"/>
          <w:sz w:val="24"/>
        </w:rPr>
        <w:t>unreliability</w:t>
      </w:r>
      <w:r w:rsidR="00A71EC8">
        <w:rPr>
          <w:rFonts w:ascii="Times New Roman" w:hAnsi="Times New Roman" w:cs="Times New Roman"/>
          <w:sz w:val="24"/>
        </w:rPr>
        <w:t xml:space="preserve"> with respect </w:t>
      </w:r>
      <w:r w:rsidR="00353D8E">
        <w:rPr>
          <w:rFonts w:ascii="Times New Roman" w:hAnsi="Times New Roman" w:cs="Times New Roman"/>
          <w:sz w:val="24"/>
        </w:rPr>
        <w:t xml:space="preserve">to </w:t>
      </w:r>
      <w:r w:rsidR="006153FF">
        <w:rPr>
          <w:rFonts w:ascii="Times New Roman" w:hAnsi="Times New Roman" w:cs="Times New Roman"/>
          <w:sz w:val="24"/>
        </w:rPr>
        <w:t>realistic</w:t>
      </w:r>
      <w:r w:rsidR="00353D8E">
        <w:rPr>
          <w:rFonts w:ascii="Times New Roman" w:hAnsi="Times New Roman" w:cs="Times New Roman"/>
          <w:sz w:val="24"/>
        </w:rPr>
        <w:t xml:space="preserve"> accessibility</w:t>
      </w:r>
      <w:r w:rsidRPr="00FB6721">
        <w:rPr>
          <w:rFonts w:ascii="Times New Roman" w:hAnsi="Times New Roman" w:cs="Times New Roman"/>
          <w:sz w:val="24"/>
        </w:rPr>
        <w:t xml:space="preserve"> for each day of week for the week of September 4, 2019.</w:t>
      </w:r>
    </w:p>
    <w:p w14:paraId="1CAA544A" w14:textId="17447157" w:rsidR="00981D96" w:rsidRPr="00981D96" w:rsidRDefault="0015454B" w:rsidP="00674454">
      <w:pPr>
        <w:spacing w:line="480" w:lineRule="auto"/>
        <w:jc w:val="both"/>
        <w:rPr>
          <w:rFonts w:ascii="Times New Roman" w:hAnsi="Times New Roman" w:cs="Times New Roman"/>
          <w:sz w:val="24"/>
        </w:rPr>
      </w:pPr>
      <w:r w:rsidRPr="003C7E5E">
        <w:rPr>
          <w:rFonts w:ascii="Times New Roman" w:hAnsi="Times New Roman" w:cs="Times New Roman"/>
          <w:b/>
          <w:bCs/>
          <w:sz w:val="24"/>
        </w:rPr>
        <w:t xml:space="preserve">Hourly. </w:t>
      </w:r>
      <w:r w:rsidR="00981D96">
        <w:rPr>
          <w:rFonts w:ascii="Times New Roman" w:hAnsi="Times New Roman" w:cs="Times New Roman"/>
          <w:sz w:val="24"/>
        </w:rPr>
        <w:fldChar w:fldCharType="begin"/>
      </w:r>
      <w:r w:rsidR="00981D96">
        <w:rPr>
          <w:rFonts w:ascii="Times New Roman" w:hAnsi="Times New Roman" w:cs="Times New Roman"/>
          <w:sz w:val="24"/>
        </w:rPr>
        <w:instrText xml:space="preserve"> REF _Ref84097528 \h </w:instrText>
      </w:r>
      <w:r w:rsidR="00981D96">
        <w:rPr>
          <w:rFonts w:ascii="Times New Roman" w:hAnsi="Times New Roman" w:cs="Times New Roman"/>
          <w:sz w:val="24"/>
        </w:rPr>
      </w:r>
      <w:r w:rsidR="00981D96">
        <w:rPr>
          <w:rFonts w:ascii="Times New Roman" w:hAnsi="Times New Roman" w:cs="Times New Roman"/>
          <w:sz w:val="24"/>
        </w:rPr>
        <w:fldChar w:fldCharType="separate"/>
      </w:r>
      <w:r w:rsidR="004E761C" w:rsidRPr="00614E4D">
        <w:rPr>
          <w:rFonts w:ascii="Times New Roman" w:hAnsi="Times New Roman" w:cs="Times New Roman"/>
          <w:sz w:val="24"/>
        </w:rPr>
        <w:t xml:space="preserve">Figure </w:t>
      </w:r>
      <w:r w:rsidR="004E761C">
        <w:rPr>
          <w:rFonts w:ascii="Times New Roman" w:hAnsi="Times New Roman" w:cs="Times New Roman"/>
          <w:noProof/>
          <w:sz w:val="24"/>
        </w:rPr>
        <w:t>9</w:t>
      </w:r>
      <w:r w:rsidR="00981D96">
        <w:rPr>
          <w:rFonts w:ascii="Times New Roman" w:hAnsi="Times New Roman" w:cs="Times New Roman"/>
          <w:sz w:val="24"/>
        </w:rPr>
        <w:fldChar w:fldCharType="end"/>
      </w:r>
      <w:r w:rsidR="00981D96">
        <w:rPr>
          <w:rFonts w:ascii="Times New Roman" w:hAnsi="Times New Roman" w:cs="Times New Roman"/>
          <w:sz w:val="24"/>
        </w:rPr>
        <w:t xml:space="preserve"> presents</w:t>
      </w:r>
      <w:r w:rsidR="002E5621">
        <w:rPr>
          <w:rFonts w:ascii="Times New Roman" w:hAnsi="Times New Roman" w:cs="Times New Roman"/>
          <w:sz w:val="24"/>
        </w:rPr>
        <w:t xml:space="preserve"> </w:t>
      </w:r>
      <w:r w:rsidR="002E5621">
        <w:rPr>
          <w:rFonts w:ascii="Times New Roman" w:hAnsi="Times New Roman" w:cs="Times New Roman" w:hint="eastAsia"/>
          <w:sz w:val="24"/>
        </w:rPr>
        <w:t>schedule</w:t>
      </w:r>
      <w:r w:rsidR="002E5621">
        <w:rPr>
          <w:rFonts w:ascii="Times New Roman" w:hAnsi="Times New Roman" w:cs="Times New Roman"/>
          <w:sz w:val="24"/>
        </w:rPr>
        <w:t>-based</w:t>
      </w:r>
      <w:r w:rsidR="00A71EC8">
        <w:rPr>
          <w:rFonts w:ascii="Times New Roman" w:hAnsi="Times New Roman" w:cs="Times New Roman"/>
          <w:sz w:val="24"/>
        </w:rPr>
        <w:t xml:space="preserve"> </w:t>
      </w:r>
      <w:r w:rsidR="00FD73DF">
        <w:rPr>
          <w:rFonts w:ascii="Times New Roman" w:hAnsi="Times New Roman" w:cs="Times New Roman"/>
          <w:sz w:val="24"/>
        </w:rPr>
        <w:t>accessibility</w:t>
      </w:r>
      <w:r w:rsidR="006D600B">
        <w:rPr>
          <w:rFonts w:ascii="Times New Roman" w:hAnsi="Times New Roman" w:cs="Times New Roman"/>
          <w:sz w:val="24"/>
        </w:rPr>
        <w:t>’s</w:t>
      </w:r>
      <w:r w:rsidR="00FD73DF">
        <w:rPr>
          <w:rFonts w:ascii="Times New Roman" w:hAnsi="Times New Roman" w:cs="Times New Roman"/>
          <w:sz w:val="24"/>
        </w:rPr>
        <w:t xml:space="preserve"> unreliability’s hourly pattern – i.e., the unreliability on the hour from 6</w:t>
      </w:r>
      <w:r w:rsidR="00C447B7">
        <w:rPr>
          <w:rFonts w:ascii="Times New Roman" w:hAnsi="Times New Roman" w:cs="Times New Roman"/>
          <w:sz w:val="24"/>
        </w:rPr>
        <w:t>:00</w:t>
      </w:r>
      <w:r w:rsidR="00FD73DF">
        <w:rPr>
          <w:rFonts w:ascii="Times New Roman" w:hAnsi="Times New Roman" w:cs="Times New Roman"/>
          <w:sz w:val="24"/>
        </w:rPr>
        <w:t xml:space="preserve"> to </w:t>
      </w:r>
      <w:r w:rsidR="00C447B7">
        <w:rPr>
          <w:rFonts w:ascii="Times New Roman" w:hAnsi="Times New Roman" w:cs="Times New Roman"/>
          <w:sz w:val="24"/>
        </w:rPr>
        <w:t>23:00</w:t>
      </w:r>
      <w:r w:rsidR="001C6D75">
        <w:rPr>
          <w:rFonts w:ascii="Times New Roman" w:hAnsi="Times New Roman" w:cs="Times New Roman"/>
          <w:sz w:val="24"/>
        </w:rPr>
        <w:t xml:space="preserve"> on Sep 4, 2019</w:t>
      </w:r>
      <w:r w:rsidR="00C447B7">
        <w:rPr>
          <w:rFonts w:ascii="Times New Roman" w:hAnsi="Times New Roman" w:cs="Times New Roman"/>
          <w:sz w:val="24"/>
        </w:rPr>
        <w:t xml:space="preserve">. </w:t>
      </w:r>
      <w:r w:rsidR="00996710">
        <w:rPr>
          <w:rFonts w:ascii="Times New Roman" w:hAnsi="Times New Roman" w:cs="Times New Roman"/>
          <w:sz w:val="24"/>
        </w:rPr>
        <w:t>We choose the day</w:t>
      </w:r>
      <w:r w:rsidR="00DA6271">
        <w:rPr>
          <w:rFonts w:ascii="Times New Roman" w:hAnsi="Times New Roman" w:cs="Times New Roman"/>
          <w:sz w:val="24"/>
        </w:rPr>
        <w:t xml:space="preserve"> as a typical day</w:t>
      </w:r>
      <w:r w:rsidR="00996710">
        <w:rPr>
          <w:rFonts w:ascii="Times New Roman" w:hAnsi="Times New Roman" w:cs="Times New Roman"/>
          <w:sz w:val="24"/>
        </w:rPr>
        <w:t xml:space="preserve"> for the same reason </w:t>
      </w:r>
      <w:r w:rsidR="00A677E6">
        <w:rPr>
          <w:rFonts w:ascii="Times New Roman" w:hAnsi="Times New Roman" w:cs="Times New Roman"/>
          <w:sz w:val="24"/>
        </w:rPr>
        <w:t xml:space="preserve">of </w:t>
      </w:r>
      <w:r w:rsidR="00F7374B">
        <w:rPr>
          <w:rFonts w:ascii="Times New Roman" w:hAnsi="Times New Roman" w:cs="Times New Roman"/>
          <w:sz w:val="24"/>
        </w:rPr>
        <w:t>the</w:t>
      </w:r>
      <w:r w:rsidR="00AE3134">
        <w:rPr>
          <w:rFonts w:ascii="Times New Roman" w:hAnsi="Times New Roman" w:cs="Times New Roman"/>
          <w:sz w:val="24"/>
        </w:rPr>
        <w:t xml:space="preserve"> </w:t>
      </w:r>
      <w:r w:rsidR="00A677E6">
        <w:rPr>
          <w:rFonts w:ascii="Times New Roman" w:hAnsi="Times New Roman" w:cs="Times New Roman"/>
          <w:sz w:val="24"/>
        </w:rPr>
        <w:t xml:space="preserve">week analysis: the daily analysis shows that unreliability on this day is </w:t>
      </w:r>
      <w:r w:rsidR="00A677E6">
        <w:rPr>
          <w:rFonts w:ascii="Times New Roman" w:hAnsi="Times New Roman" w:cs="Times New Roman"/>
          <w:sz w:val="24"/>
        </w:rPr>
        <w:lastRenderedPageBreak/>
        <w:t xml:space="preserve">neither too high nor too low. </w:t>
      </w:r>
      <w:r w:rsidR="00C447B7">
        <w:rPr>
          <w:rFonts w:ascii="Times New Roman" w:hAnsi="Times New Roman" w:cs="Times New Roman"/>
          <w:sz w:val="24"/>
        </w:rPr>
        <w:t>The differences between different hours are not</w:t>
      </w:r>
      <w:r w:rsidR="00353DC7">
        <w:rPr>
          <w:rFonts w:ascii="Times New Roman" w:hAnsi="Times New Roman" w:cs="Times New Roman"/>
          <w:sz w:val="24"/>
        </w:rPr>
        <w:t xml:space="preserve"> very drastic</w:t>
      </w:r>
      <w:r w:rsidR="00C447B7">
        <w:rPr>
          <w:rFonts w:ascii="Times New Roman" w:hAnsi="Times New Roman" w:cs="Times New Roman"/>
          <w:sz w:val="24"/>
        </w:rPr>
        <w:t xml:space="preserve">. The morning rush hour (8:00) and </w:t>
      </w:r>
      <w:r w:rsidR="00353DC7">
        <w:rPr>
          <w:rFonts w:ascii="Times New Roman" w:hAnsi="Times New Roman" w:cs="Times New Roman"/>
          <w:sz w:val="24"/>
        </w:rPr>
        <w:t xml:space="preserve">the </w:t>
      </w:r>
      <w:r w:rsidR="00C447B7">
        <w:rPr>
          <w:rFonts w:ascii="Times New Roman" w:hAnsi="Times New Roman" w:cs="Times New Roman"/>
          <w:sz w:val="24"/>
        </w:rPr>
        <w:t>afternoon rush hour (18:00)</w:t>
      </w:r>
      <w:r w:rsidR="00941DF2">
        <w:rPr>
          <w:rFonts w:ascii="Times New Roman" w:hAnsi="Times New Roman" w:cs="Times New Roman"/>
          <w:sz w:val="24"/>
        </w:rPr>
        <w:t xml:space="preserve"> </w:t>
      </w:r>
      <w:r w:rsidR="00E5721A">
        <w:rPr>
          <w:rFonts w:ascii="Times New Roman" w:hAnsi="Times New Roman" w:cs="Times New Roman"/>
          <w:sz w:val="24"/>
        </w:rPr>
        <w:t xml:space="preserve">have </w:t>
      </w:r>
      <w:r w:rsidR="00941DF2">
        <w:rPr>
          <w:rFonts w:ascii="Times New Roman" w:hAnsi="Times New Roman" w:cs="Times New Roman"/>
          <w:sz w:val="24"/>
        </w:rPr>
        <w:t>highe</w:t>
      </w:r>
      <w:r w:rsidR="00C54526">
        <w:rPr>
          <w:rFonts w:ascii="Times New Roman" w:hAnsi="Times New Roman" w:cs="Times New Roman"/>
          <w:sz w:val="24"/>
        </w:rPr>
        <w:t>st</w:t>
      </w:r>
      <w:r w:rsidR="00941DF2">
        <w:rPr>
          <w:rFonts w:ascii="Times New Roman" w:hAnsi="Times New Roman" w:cs="Times New Roman"/>
          <w:sz w:val="24"/>
        </w:rPr>
        <w:t xml:space="preserve"> unreliability</w:t>
      </w:r>
      <w:r w:rsidR="00E5721A">
        <w:rPr>
          <w:rFonts w:ascii="Times New Roman" w:hAnsi="Times New Roman" w:cs="Times New Roman"/>
          <w:sz w:val="24"/>
        </w:rPr>
        <w:t xml:space="preserve">, which </w:t>
      </w:r>
      <w:r w:rsidR="00941DF2">
        <w:rPr>
          <w:rFonts w:ascii="Times New Roman" w:hAnsi="Times New Roman" w:cs="Times New Roman"/>
          <w:sz w:val="24"/>
        </w:rPr>
        <w:t xml:space="preserve">is also consistent with the hourly pattern of delay </w:t>
      </w:r>
      <w:r w:rsidR="00E5721A">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E5721A">
        <w:rPr>
          <w:rFonts w:ascii="Times New Roman" w:hAnsi="Times New Roman" w:cs="Times New Roman"/>
          <w:sz w:val="24"/>
        </w:rPr>
        <w:fldChar w:fldCharType="separate"/>
      </w:r>
      <w:r w:rsidR="006D71ED" w:rsidRPr="006D71ED">
        <w:rPr>
          <w:rFonts w:ascii="Times New Roman" w:hAnsi="Times New Roman" w:cs="Times New Roman"/>
          <w:noProof/>
          <w:sz w:val="24"/>
        </w:rPr>
        <w:t>(Park et al., 2020)</w:t>
      </w:r>
      <w:r w:rsidR="00E5721A">
        <w:rPr>
          <w:rFonts w:ascii="Times New Roman" w:hAnsi="Times New Roman" w:cs="Times New Roman"/>
          <w:sz w:val="24"/>
        </w:rPr>
        <w:fldChar w:fldCharType="end"/>
      </w:r>
      <w:r w:rsidR="00E5721A">
        <w:rPr>
          <w:rFonts w:ascii="Times New Roman" w:hAnsi="Times New Roman" w:cs="Times New Roman"/>
          <w:sz w:val="24"/>
        </w:rPr>
        <w:t xml:space="preserve"> </w:t>
      </w:r>
      <w:r w:rsidR="00941DF2">
        <w:rPr>
          <w:rFonts w:ascii="Times New Roman" w:hAnsi="Times New Roman" w:cs="Times New Roman"/>
          <w:sz w:val="24"/>
        </w:rPr>
        <w:t xml:space="preserve">and </w:t>
      </w:r>
      <w:r w:rsidR="00E5721A">
        <w:rPr>
          <w:rFonts w:ascii="Times New Roman" w:hAnsi="Times New Roman" w:cs="Times New Roman"/>
          <w:sz w:val="24"/>
        </w:rPr>
        <w:t xml:space="preserve">risk </w:t>
      </w:r>
      <w:r w:rsidR="00066A72">
        <w:rPr>
          <w:rFonts w:ascii="Times New Roman" w:hAnsi="Times New Roman" w:cs="Times New Roman"/>
          <w:sz w:val="24"/>
        </w:rPr>
        <w:t xml:space="preserve">of missing transfers </w:t>
      </w:r>
      <w:r w:rsidR="00E5721A">
        <w:rPr>
          <w:rFonts w:ascii="Times New Roman" w:hAnsi="Times New Roman" w:cs="Times New Roman"/>
          <w:sz w:val="24"/>
        </w:rPr>
        <w:fldChar w:fldCharType="begin" w:fldLock="1"/>
      </w:r>
      <w:r w:rsidR="00324A67">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E5721A">
        <w:rPr>
          <w:rFonts w:ascii="Times New Roman" w:hAnsi="Times New Roman" w:cs="Times New Roman"/>
          <w:sz w:val="24"/>
        </w:rPr>
        <w:fldChar w:fldCharType="separate"/>
      </w:r>
      <w:r w:rsidR="00E5721A" w:rsidRPr="00E5721A">
        <w:rPr>
          <w:rFonts w:ascii="Times New Roman" w:hAnsi="Times New Roman" w:cs="Times New Roman"/>
          <w:noProof/>
          <w:sz w:val="24"/>
        </w:rPr>
        <w:t>(Liu &amp; Miller, 2020b)</w:t>
      </w:r>
      <w:r w:rsidR="00E5721A">
        <w:rPr>
          <w:rFonts w:ascii="Times New Roman" w:hAnsi="Times New Roman" w:cs="Times New Roman"/>
          <w:sz w:val="24"/>
        </w:rPr>
        <w:fldChar w:fldCharType="end"/>
      </w:r>
      <w:r w:rsidR="00E5721A">
        <w:rPr>
          <w:rFonts w:ascii="Times New Roman" w:hAnsi="Times New Roman" w:cs="Times New Roman"/>
          <w:sz w:val="24"/>
        </w:rPr>
        <w:t>.</w:t>
      </w:r>
      <w:r w:rsidR="000873E7">
        <w:rPr>
          <w:rFonts w:ascii="Times New Roman" w:hAnsi="Times New Roman" w:cs="Times New Roman"/>
          <w:sz w:val="24"/>
        </w:rPr>
        <w:t xml:space="preserve"> The difference between unreliability on different hours also becomes less obvious for very </w:t>
      </w:r>
      <w:proofErr w:type="gramStart"/>
      <w:r w:rsidR="000873E7">
        <w:rPr>
          <w:rFonts w:ascii="Times New Roman" w:hAnsi="Times New Roman" w:cs="Times New Roman"/>
          <w:sz w:val="24"/>
        </w:rPr>
        <w:t>small time</w:t>
      </w:r>
      <w:proofErr w:type="gramEnd"/>
      <w:r w:rsidR="000873E7">
        <w:rPr>
          <w:rFonts w:ascii="Times New Roman" w:hAnsi="Times New Roman" w:cs="Times New Roman"/>
          <w:sz w:val="24"/>
        </w:rPr>
        <w:t xml:space="preserve"> budget like 5 minutes, which is also consistent with the analysis above.</w:t>
      </w:r>
    </w:p>
    <w:p w14:paraId="6EE033C1" w14:textId="6A499C05" w:rsidR="00614E4D" w:rsidRDefault="007B04DB" w:rsidP="00674454">
      <w:pPr>
        <w:keepNext/>
        <w:spacing w:line="480" w:lineRule="auto"/>
        <w:jc w:val="both"/>
      </w:pPr>
      <w:r>
        <w:rPr>
          <w:noProof/>
        </w:rPr>
        <w:drawing>
          <wp:inline distT="0" distB="0" distL="0" distR="0" wp14:anchorId="45FE26F2" wp14:editId="09FB8439">
            <wp:extent cx="5948837" cy="317257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3705" cy="3180499"/>
                    </a:xfrm>
                    <a:prstGeom prst="rect">
                      <a:avLst/>
                    </a:prstGeom>
                    <a:noFill/>
                  </pic:spPr>
                </pic:pic>
              </a:graphicData>
            </a:graphic>
          </wp:inline>
        </w:drawing>
      </w:r>
    </w:p>
    <w:p w14:paraId="2A2E6B60" w14:textId="4295281F" w:rsidR="00614E4D" w:rsidRDefault="00614E4D" w:rsidP="00674454">
      <w:pPr>
        <w:spacing w:line="480" w:lineRule="auto"/>
        <w:jc w:val="both"/>
        <w:rPr>
          <w:rFonts w:ascii="Times New Roman" w:hAnsi="Times New Roman" w:cs="Times New Roman"/>
          <w:sz w:val="24"/>
        </w:rPr>
      </w:pPr>
      <w:bookmarkStart w:id="273" w:name="_Ref84097528"/>
      <w:r w:rsidRPr="00614E4D">
        <w:rPr>
          <w:rFonts w:ascii="Times New Roman" w:hAnsi="Times New Roman" w:cs="Times New Roman"/>
          <w:sz w:val="24"/>
        </w:rPr>
        <w:t xml:space="preserve">Figure </w:t>
      </w:r>
      <w:r w:rsidRPr="00614E4D">
        <w:rPr>
          <w:rFonts w:ascii="Times New Roman" w:hAnsi="Times New Roman" w:cs="Times New Roman"/>
          <w:sz w:val="24"/>
        </w:rPr>
        <w:fldChar w:fldCharType="begin"/>
      </w:r>
      <w:r w:rsidRPr="00614E4D">
        <w:rPr>
          <w:rFonts w:ascii="Times New Roman" w:hAnsi="Times New Roman" w:cs="Times New Roman"/>
          <w:sz w:val="24"/>
        </w:rPr>
        <w:instrText xml:space="preserve"> SEQ Figure \* ARABIC </w:instrText>
      </w:r>
      <w:r w:rsidRPr="00614E4D">
        <w:rPr>
          <w:rFonts w:ascii="Times New Roman" w:hAnsi="Times New Roman" w:cs="Times New Roman"/>
          <w:sz w:val="24"/>
        </w:rPr>
        <w:fldChar w:fldCharType="separate"/>
      </w:r>
      <w:r w:rsidR="00EE4D06">
        <w:rPr>
          <w:rFonts w:ascii="Times New Roman" w:hAnsi="Times New Roman" w:cs="Times New Roman"/>
          <w:noProof/>
          <w:sz w:val="24"/>
        </w:rPr>
        <w:t>9</w:t>
      </w:r>
      <w:r w:rsidRPr="00614E4D">
        <w:rPr>
          <w:rFonts w:ascii="Times New Roman" w:hAnsi="Times New Roman" w:cs="Times New Roman"/>
          <w:sz w:val="24"/>
        </w:rPr>
        <w:fldChar w:fldCharType="end"/>
      </w:r>
      <w:bookmarkEnd w:id="273"/>
      <w:r w:rsidRPr="00614E4D">
        <w:rPr>
          <w:rFonts w:ascii="Times New Roman" w:hAnsi="Times New Roman" w:cs="Times New Roman"/>
          <w:sz w:val="24"/>
        </w:rPr>
        <w:t xml:space="preserve">: </w:t>
      </w:r>
      <w:r w:rsidR="003927AE">
        <w:rPr>
          <w:rFonts w:ascii="Times New Roman" w:hAnsi="Times New Roman" w:cs="Times New Roman"/>
          <w:sz w:val="24"/>
        </w:rPr>
        <w:t>schedule-based</w:t>
      </w:r>
      <w:r w:rsidR="00E2521C">
        <w:rPr>
          <w:rFonts w:ascii="Times New Roman" w:hAnsi="Times New Roman" w:cs="Times New Roman"/>
          <w:sz w:val="24"/>
        </w:rPr>
        <w:t xml:space="preserve"> accessibility’s</w:t>
      </w:r>
      <w:r w:rsidRPr="00614E4D">
        <w:rPr>
          <w:rFonts w:ascii="Times New Roman" w:hAnsi="Times New Roman" w:cs="Times New Roman"/>
          <w:sz w:val="24"/>
        </w:rPr>
        <w:t xml:space="preserve"> unreliability </w:t>
      </w:r>
      <w:r w:rsidR="00E2521C">
        <w:rPr>
          <w:rFonts w:ascii="Times New Roman" w:hAnsi="Times New Roman" w:cs="Times New Roman"/>
          <w:sz w:val="24"/>
        </w:rPr>
        <w:t xml:space="preserve">with respect to </w:t>
      </w:r>
      <w:r w:rsidR="008E2F54">
        <w:rPr>
          <w:rFonts w:ascii="Times New Roman" w:hAnsi="Times New Roman" w:cs="Times New Roman"/>
          <w:sz w:val="24"/>
        </w:rPr>
        <w:t>the realistic</w:t>
      </w:r>
      <w:r w:rsidR="00E2521C">
        <w:rPr>
          <w:rFonts w:ascii="Times New Roman" w:hAnsi="Times New Roman" w:cs="Times New Roman"/>
          <w:sz w:val="24"/>
        </w:rPr>
        <w:t xml:space="preserve"> accessibility </w:t>
      </w:r>
      <w:r w:rsidR="00591F88">
        <w:rPr>
          <w:rFonts w:ascii="Times New Roman" w:hAnsi="Times New Roman" w:cs="Times New Roman"/>
          <w:sz w:val="24"/>
        </w:rPr>
        <w:t>for start time of 6</w:t>
      </w:r>
      <w:r w:rsidR="002E1F05">
        <w:rPr>
          <w:rFonts w:ascii="Times New Roman" w:hAnsi="Times New Roman" w:cs="Times New Roman"/>
          <w:sz w:val="24"/>
        </w:rPr>
        <w:t>:00</w:t>
      </w:r>
      <w:r w:rsidR="00591F88">
        <w:rPr>
          <w:rFonts w:ascii="Times New Roman" w:hAnsi="Times New Roman" w:cs="Times New Roman"/>
          <w:sz w:val="24"/>
        </w:rPr>
        <w:t xml:space="preserve"> to </w:t>
      </w:r>
      <w:r w:rsidR="002E1F05">
        <w:rPr>
          <w:rFonts w:ascii="Times New Roman" w:hAnsi="Times New Roman" w:cs="Times New Roman"/>
          <w:sz w:val="24"/>
        </w:rPr>
        <w:t>23:00</w:t>
      </w:r>
      <w:r w:rsidR="00591F88">
        <w:rPr>
          <w:rFonts w:ascii="Times New Roman" w:hAnsi="Times New Roman" w:cs="Times New Roman"/>
          <w:sz w:val="24"/>
        </w:rPr>
        <w:t xml:space="preserve"> </w:t>
      </w:r>
      <w:r w:rsidRPr="00614E4D">
        <w:rPr>
          <w:rFonts w:ascii="Times New Roman" w:hAnsi="Times New Roman" w:cs="Times New Roman"/>
          <w:sz w:val="24"/>
        </w:rPr>
        <w:t>for time budget of 5, 15, 30, 45, and 60</w:t>
      </w:r>
      <w:r w:rsidR="00AD7504">
        <w:rPr>
          <w:rFonts w:ascii="Times New Roman" w:hAnsi="Times New Roman" w:cs="Times New Roman"/>
          <w:sz w:val="24"/>
        </w:rPr>
        <w:t xml:space="preserve"> </w:t>
      </w:r>
      <w:r w:rsidR="00FD73DF">
        <w:rPr>
          <w:rFonts w:ascii="Times New Roman" w:hAnsi="Times New Roman" w:cs="Times New Roman"/>
          <w:sz w:val="24"/>
        </w:rPr>
        <w:t>on</w:t>
      </w:r>
      <w:r w:rsidR="00AD7504">
        <w:rPr>
          <w:rFonts w:ascii="Times New Roman" w:hAnsi="Times New Roman" w:cs="Times New Roman"/>
          <w:sz w:val="24"/>
        </w:rPr>
        <w:t xml:space="preserve"> September 4, 2019</w:t>
      </w:r>
      <w:r w:rsidRPr="00614E4D">
        <w:rPr>
          <w:rFonts w:ascii="Times New Roman" w:hAnsi="Times New Roman" w:cs="Times New Roman"/>
          <w:sz w:val="24"/>
        </w:rPr>
        <w:t>.</w:t>
      </w:r>
    </w:p>
    <w:p w14:paraId="461E485D" w14:textId="6E5DC285" w:rsidR="002700E2" w:rsidRDefault="002700E2" w:rsidP="00674454">
      <w:pPr>
        <w:spacing w:line="480" w:lineRule="auto"/>
        <w:jc w:val="both"/>
        <w:rPr>
          <w:rFonts w:ascii="Times New Roman" w:hAnsi="Times New Roman" w:cs="Times New Roman"/>
          <w:sz w:val="24"/>
        </w:rPr>
      </w:pPr>
    </w:p>
    <w:p w14:paraId="1DFC6680" w14:textId="54E92C8F" w:rsidR="00A73804" w:rsidRDefault="00A73804" w:rsidP="00674454">
      <w:pPr>
        <w:pStyle w:val="ListParagraph"/>
        <w:numPr>
          <w:ilvl w:val="0"/>
          <w:numId w:val="1"/>
        </w:numPr>
        <w:spacing w:line="480" w:lineRule="auto"/>
        <w:jc w:val="both"/>
        <w:rPr>
          <w:rFonts w:ascii="Times New Roman" w:hAnsi="Times New Roman" w:cs="Times New Roman"/>
          <w:sz w:val="24"/>
        </w:rPr>
      </w:pPr>
      <w:r>
        <w:rPr>
          <w:rFonts w:ascii="Times New Roman" w:hAnsi="Times New Roman" w:cs="Times New Roman"/>
          <w:sz w:val="24"/>
        </w:rPr>
        <w:t>Conclusion</w:t>
      </w:r>
    </w:p>
    <w:p w14:paraId="489E71CC" w14:textId="588B41C1" w:rsidR="00581A4E" w:rsidRDefault="008E1366" w:rsidP="00674454">
      <w:pPr>
        <w:spacing w:line="480" w:lineRule="auto"/>
        <w:jc w:val="both"/>
        <w:rPr>
          <w:rFonts w:ascii="Times New Roman" w:hAnsi="Times New Roman" w:cs="Times New Roman"/>
          <w:sz w:val="24"/>
        </w:rPr>
      </w:pPr>
      <w:r>
        <w:rPr>
          <w:rFonts w:ascii="Times New Roman" w:hAnsi="Times New Roman" w:cs="Times New Roman"/>
          <w:sz w:val="24"/>
        </w:rPr>
        <w:t>Measuring transit user’s accessibility is a crucial part of public transit research and a prerequisite of transit planning</w:t>
      </w:r>
      <w:r w:rsidR="00D639FE">
        <w:rPr>
          <w:rFonts w:ascii="Times New Roman" w:hAnsi="Times New Roman" w:cs="Times New Roman"/>
          <w:sz w:val="24"/>
        </w:rPr>
        <w:t xml:space="preserve"> and policy making</w:t>
      </w:r>
      <w:r>
        <w:rPr>
          <w:rFonts w:ascii="Times New Roman" w:hAnsi="Times New Roman" w:cs="Times New Roman"/>
          <w:sz w:val="24"/>
        </w:rPr>
        <w:t xml:space="preserve">. </w:t>
      </w:r>
      <w:r w:rsidR="00B021EB">
        <w:rPr>
          <w:rFonts w:ascii="Times New Roman" w:hAnsi="Times New Roman" w:cs="Times New Roman"/>
          <w:sz w:val="24"/>
        </w:rPr>
        <w:t xml:space="preserve">Among numerous accessibility measures, space-time prism (STP) is </w:t>
      </w:r>
      <w:r w:rsidR="000E7E5C">
        <w:rPr>
          <w:rFonts w:ascii="Times New Roman" w:hAnsi="Times New Roman" w:cs="Times New Roman"/>
          <w:sz w:val="24"/>
        </w:rPr>
        <w:t xml:space="preserve">especially </w:t>
      </w:r>
      <w:r w:rsidR="00B021EB">
        <w:rPr>
          <w:rFonts w:ascii="Times New Roman" w:hAnsi="Times New Roman" w:cs="Times New Roman"/>
          <w:sz w:val="24"/>
        </w:rPr>
        <w:t xml:space="preserve">effective in measuring the physical accessible area </w:t>
      </w:r>
      <w:r w:rsidR="00FC16E3">
        <w:rPr>
          <w:rFonts w:ascii="Times New Roman" w:hAnsi="Times New Roman" w:cs="Times New Roman"/>
          <w:sz w:val="24"/>
        </w:rPr>
        <w:t>a</w:t>
      </w:r>
      <w:r w:rsidR="007D1152">
        <w:rPr>
          <w:rFonts w:ascii="Times New Roman" w:hAnsi="Times New Roman" w:cs="Times New Roman"/>
          <w:sz w:val="24"/>
        </w:rPr>
        <w:t>ff</w:t>
      </w:r>
      <w:r w:rsidR="00FC16E3">
        <w:rPr>
          <w:rFonts w:ascii="Times New Roman" w:hAnsi="Times New Roman" w:cs="Times New Roman"/>
          <w:sz w:val="24"/>
        </w:rPr>
        <w:t xml:space="preserve">orded by the system </w:t>
      </w:r>
      <w:r w:rsidR="00B021EB">
        <w:rPr>
          <w:rFonts w:ascii="Times New Roman" w:hAnsi="Times New Roman" w:cs="Times New Roman"/>
          <w:sz w:val="24"/>
        </w:rPr>
        <w:t xml:space="preserve">for </w:t>
      </w:r>
      <w:r w:rsidR="001404A2">
        <w:rPr>
          <w:rFonts w:ascii="Times New Roman" w:hAnsi="Times New Roman" w:cs="Times New Roman"/>
          <w:sz w:val="24"/>
        </w:rPr>
        <w:lastRenderedPageBreak/>
        <w:t xml:space="preserve">transit </w:t>
      </w:r>
      <w:r w:rsidR="00B021EB">
        <w:rPr>
          <w:rFonts w:ascii="Times New Roman" w:hAnsi="Times New Roman" w:cs="Times New Roman"/>
          <w:sz w:val="24"/>
        </w:rPr>
        <w:t>users</w:t>
      </w:r>
      <w:r w:rsidR="00CB445D">
        <w:rPr>
          <w:rFonts w:ascii="Times New Roman" w:hAnsi="Times New Roman" w:cs="Times New Roman"/>
          <w:sz w:val="24"/>
        </w:rPr>
        <w:t>; a</w:t>
      </w:r>
      <w:r w:rsidR="00B021EB">
        <w:rPr>
          <w:rFonts w:ascii="Times New Roman" w:hAnsi="Times New Roman" w:cs="Times New Roman"/>
          <w:sz w:val="24"/>
        </w:rPr>
        <w:t>s big</w:t>
      </w:r>
      <w:r w:rsidR="00647D79">
        <w:rPr>
          <w:rFonts w:ascii="Times New Roman" w:hAnsi="Times New Roman" w:cs="Times New Roman"/>
          <w:sz w:val="24"/>
        </w:rPr>
        <w:t>ger</w:t>
      </w:r>
      <w:r w:rsidR="00D65F36">
        <w:rPr>
          <w:rFonts w:ascii="Times New Roman" w:hAnsi="Times New Roman" w:cs="Times New Roman"/>
          <w:sz w:val="24"/>
        </w:rPr>
        <w:t>, fast</w:t>
      </w:r>
      <w:r w:rsidR="00647D79">
        <w:rPr>
          <w:rFonts w:ascii="Times New Roman" w:hAnsi="Times New Roman" w:cs="Times New Roman"/>
          <w:sz w:val="24"/>
        </w:rPr>
        <w:t>er</w:t>
      </w:r>
      <w:r w:rsidR="00D65F36">
        <w:rPr>
          <w:rFonts w:ascii="Times New Roman" w:hAnsi="Times New Roman" w:cs="Times New Roman"/>
          <w:sz w:val="24"/>
        </w:rPr>
        <w:t>, and real-time</w:t>
      </w:r>
      <w:r w:rsidR="00B021EB">
        <w:rPr>
          <w:rFonts w:ascii="Times New Roman" w:hAnsi="Times New Roman" w:cs="Times New Roman"/>
          <w:sz w:val="24"/>
        </w:rPr>
        <w:t xml:space="preserve"> data become more available, the </w:t>
      </w:r>
      <w:r w:rsidR="00F41713">
        <w:rPr>
          <w:rFonts w:ascii="Times New Roman" w:hAnsi="Times New Roman" w:cs="Times New Roman"/>
          <w:sz w:val="24"/>
        </w:rPr>
        <w:t xml:space="preserve">size and fidelity of the analysis </w:t>
      </w:r>
      <w:r w:rsidR="00CB445D">
        <w:rPr>
          <w:rFonts w:ascii="Times New Roman" w:hAnsi="Times New Roman" w:cs="Times New Roman"/>
          <w:sz w:val="24"/>
        </w:rPr>
        <w:t xml:space="preserve">also </w:t>
      </w:r>
      <w:r w:rsidR="00F41713">
        <w:rPr>
          <w:rFonts w:ascii="Times New Roman" w:hAnsi="Times New Roman" w:cs="Times New Roman"/>
          <w:sz w:val="24"/>
        </w:rPr>
        <w:t>increase correspondingly.</w:t>
      </w:r>
      <w:r w:rsidR="00B021EB">
        <w:rPr>
          <w:rFonts w:ascii="Times New Roman" w:hAnsi="Times New Roman" w:cs="Times New Roman"/>
          <w:sz w:val="24"/>
        </w:rPr>
        <w:t xml:space="preserve"> </w:t>
      </w:r>
      <w:r>
        <w:rPr>
          <w:rFonts w:ascii="Times New Roman" w:hAnsi="Times New Roman" w:cs="Times New Roman"/>
          <w:sz w:val="24"/>
        </w:rPr>
        <w:t>However, traditional</w:t>
      </w:r>
      <w:r w:rsidR="007A21B6">
        <w:rPr>
          <w:rFonts w:ascii="Times New Roman" w:hAnsi="Times New Roman" w:cs="Times New Roman"/>
          <w:sz w:val="24"/>
        </w:rPr>
        <w:t xml:space="preserve"> measures</w:t>
      </w:r>
      <w:r w:rsidR="00CB445D">
        <w:rPr>
          <w:rFonts w:ascii="Times New Roman" w:hAnsi="Times New Roman" w:cs="Times New Roman"/>
          <w:sz w:val="24"/>
        </w:rPr>
        <w:t xml:space="preserve"> still largely rely on scheduled data</w:t>
      </w:r>
      <w:r w:rsidR="007A21B6">
        <w:rPr>
          <w:rFonts w:ascii="Times New Roman" w:hAnsi="Times New Roman" w:cs="Times New Roman"/>
          <w:sz w:val="24"/>
        </w:rPr>
        <w:t>,</w:t>
      </w:r>
      <w:r w:rsidR="0086648A">
        <w:rPr>
          <w:rFonts w:ascii="Times New Roman" w:hAnsi="Times New Roman" w:cs="Times New Roman"/>
          <w:sz w:val="24"/>
        </w:rPr>
        <w:t xml:space="preserve"> which cannot reflect the variation and deviation of </w:t>
      </w:r>
      <w:r w:rsidR="0040013F">
        <w:rPr>
          <w:rFonts w:ascii="Times New Roman" w:hAnsi="Times New Roman" w:cs="Times New Roman"/>
          <w:sz w:val="24"/>
        </w:rPr>
        <w:t xml:space="preserve">transit system’s </w:t>
      </w:r>
      <w:r w:rsidR="0086648A">
        <w:rPr>
          <w:rFonts w:ascii="Times New Roman" w:hAnsi="Times New Roman" w:cs="Times New Roman"/>
          <w:sz w:val="24"/>
        </w:rPr>
        <w:t>on-time performance</w:t>
      </w:r>
      <w:r w:rsidR="000E7E5C">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8D042C">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et al., 2017; Wessel &amp; Farber, 2019)</w:t>
      </w:r>
      <w:r w:rsidR="000E7E5C">
        <w:rPr>
          <w:rFonts w:ascii="Times New Roman" w:hAnsi="Times New Roman" w:cs="Times New Roman"/>
          <w:sz w:val="24"/>
        </w:rPr>
        <w:fldChar w:fldCharType="end"/>
      </w:r>
      <w:r w:rsidR="0086648A">
        <w:rPr>
          <w:rFonts w:ascii="Times New Roman" w:hAnsi="Times New Roman" w:cs="Times New Roman"/>
          <w:sz w:val="24"/>
        </w:rPr>
        <w:t xml:space="preserve">. </w:t>
      </w:r>
      <w:r w:rsidR="00DC32C3">
        <w:rPr>
          <w:rFonts w:ascii="Times New Roman" w:hAnsi="Times New Roman" w:cs="Times New Roman"/>
          <w:sz w:val="24"/>
        </w:rPr>
        <w:t>As some studies use</w:t>
      </w:r>
      <w:r w:rsidR="00163F65">
        <w:rPr>
          <w:rFonts w:ascii="Times New Roman" w:hAnsi="Times New Roman" w:cs="Times New Roman"/>
          <w:sz w:val="24"/>
        </w:rPr>
        <w:t>d</w:t>
      </w:r>
      <w:r w:rsidR="00AD56EB">
        <w:rPr>
          <w:rFonts w:ascii="Times New Roman" w:hAnsi="Times New Roman" w:cs="Times New Roman"/>
          <w:sz w:val="24"/>
        </w:rPr>
        <w:t xml:space="preserve"> </w:t>
      </w:r>
      <w:r w:rsidR="00DC32C3">
        <w:rPr>
          <w:rFonts w:ascii="Times New Roman" w:hAnsi="Times New Roman" w:cs="Times New Roman"/>
          <w:sz w:val="24"/>
        </w:rPr>
        <w:t>retrospective real-time method to calculate accessibility</w:t>
      </w:r>
      <w:r w:rsidR="00596FA4">
        <w:rPr>
          <w:rFonts w:ascii="Times New Roman" w:hAnsi="Times New Roman" w:cs="Times New Roman"/>
          <w:sz w:val="24"/>
        </w:rPr>
        <w:t xml:space="preserve"> with data</w:t>
      </w:r>
      <w:r w:rsidR="00DC32C3">
        <w:rPr>
          <w:rFonts w:ascii="Times New Roman" w:hAnsi="Times New Roman" w:cs="Times New Roman"/>
          <w:sz w:val="24"/>
        </w:rPr>
        <w:t xml:space="preserve">, these measures </w:t>
      </w:r>
      <w:r w:rsidR="00CF3BC0">
        <w:rPr>
          <w:rFonts w:ascii="Times New Roman" w:hAnsi="Times New Roman" w:cs="Times New Roman"/>
          <w:sz w:val="24"/>
        </w:rPr>
        <w:t xml:space="preserve">assume transit users know future arrival time </w:t>
      </w:r>
      <w:r w:rsidR="00CF3BC0" w:rsidRPr="00540C24">
        <w:rPr>
          <w:rFonts w:ascii="Times New Roman" w:hAnsi="Times New Roman" w:cs="Times New Roman"/>
          <w:i/>
          <w:iCs/>
          <w:sz w:val="24"/>
        </w:rPr>
        <w:t>a priori</w:t>
      </w:r>
      <w:r w:rsidR="00CF3BC0">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&amp; Farber, 2019)</w:t>
      </w:r>
      <w:r w:rsidR="000E7E5C">
        <w:rPr>
          <w:rFonts w:ascii="Times New Roman" w:hAnsi="Times New Roman" w:cs="Times New Roman"/>
          <w:sz w:val="24"/>
        </w:rPr>
        <w:fldChar w:fldCharType="end"/>
      </w:r>
      <w:r w:rsidR="000E7E5C">
        <w:rPr>
          <w:rFonts w:ascii="Times New Roman" w:hAnsi="Times New Roman" w:cs="Times New Roman"/>
          <w:sz w:val="24"/>
        </w:rPr>
        <w:t xml:space="preserve"> </w:t>
      </w:r>
      <w:r w:rsidR="00CF3BC0">
        <w:rPr>
          <w:rFonts w:ascii="Times New Roman" w:hAnsi="Times New Roman" w:cs="Times New Roman"/>
          <w:sz w:val="24"/>
        </w:rPr>
        <w:t xml:space="preserve">and never miss a bus, thus </w:t>
      </w:r>
      <w:r>
        <w:rPr>
          <w:rFonts w:ascii="Times New Roman" w:hAnsi="Times New Roman" w:cs="Times New Roman"/>
          <w:sz w:val="24"/>
        </w:rPr>
        <w:t>overestimat</w:t>
      </w:r>
      <w:r w:rsidR="00F24693">
        <w:rPr>
          <w:rFonts w:ascii="Times New Roman" w:hAnsi="Times New Roman" w:cs="Times New Roman"/>
          <w:sz w:val="24"/>
        </w:rPr>
        <w:t>ing</w:t>
      </w:r>
      <w:r>
        <w:rPr>
          <w:rFonts w:ascii="Times New Roman" w:hAnsi="Times New Roman" w:cs="Times New Roman"/>
          <w:sz w:val="24"/>
        </w:rPr>
        <w:t xml:space="preserve"> the ability of users to obtain information and reach places. </w:t>
      </w:r>
      <w:r w:rsidR="00A73804">
        <w:rPr>
          <w:rFonts w:ascii="Times New Roman" w:hAnsi="Times New Roman" w:cs="Times New Roman"/>
          <w:sz w:val="24"/>
        </w:rPr>
        <w:t xml:space="preserve">This paper introduces </w:t>
      </w:r>
      <w:r w:rsidR="00EA6A78">
        <w:rPr>
          <w:rFonts w:ascii="Times New Roman" w:hAnsi="Times New Roman" w:cs="Times New Roman"/>
          <w:sz w:val="24"/>
        </w:rPr>
        <w:t xml:space="preserve">a </w:t>
      </w:r>
      <w:r w:rsidR="006476FD">
        <w:rPr>
          <w:rFonts w:ascii="Times New Roman" w:hAnsi="Times New Roman" w:cs="Times New Roman"/>
          <w:sz w:val="24"/>
        </w:rPr>
        <w:t xml:space="preserve">new </w:t>
      </w:r>
      <w:r w:rsidR="00453313">
        <w:rPr>
          <w:rFonts w:ascii="Times New Roman" w:hAnsi="Times New Roman" w:cs="Times New Roman"/>
          <w:sz w:val="24"/>
        </w:rPr>
        <w:t xml:space="preserve">time geography </w:t>
      </w:r>
      <w:r w:rsidR="006476FD">
        <w:rPr>
          <w:rFonts w:ascii="Times New Roman" w:hAnsi="Times New Roman" w:cs="Times New Roman"/>
          <w:sz w:val="24"/>
        </w:rPr>
        <w:t>approach</w:t>
      </w:r>
      <w:r w:rsidR="00453313">
        <w:rPr>
          <w:rFonts w:ascii="Times New Roman" w:hAnsi="Times New Roman" w:cs="Times New Roman"/>
          <w:sz w:val="24"/>
        </w:rPr>
        <w:t xml:space="preserve"> – </w:t>
      </w:r>
      <w:r w:rsidR="00453313" w:rsidRPr="003C2627">
        <w:rPr>
          <w:rFonts w:ascii="Times New Roman" w:hAnsi="Times New Roman" w:cs="Times New Roman"/>
          <w:i/>
          <w:iCs/>
          <w:sz w:val="24"/>
        </w:rPr>
        <w:t>realistic real-time space-time prism</w:t>
      </w:r>
      <w:r w:rsidR="003C2627">
        <w:rPr>
          <w:rFonts w:ascii="Times New Roman" w:hAnsi="Times New Roman" w:cs="Times New Roman"/>
          <w:sz w:val="24"/>
        </w:rPr>
        <w:t xml:space="preserve"> </w:t>
      </w:r>
      <w:r w:rsidR="00453313">
        <w:rPr>
          <w:rFonts w:ascii="Times New Roman" w:hAnsi="Times New Roman" w:cs="Times New Roman"/>
          <w:sz w:val="24"/>
        </w:rPr>
        <w:t>– to</w:t>
      </w:r>
      <w:r w:rsidR="000073FC">
        <w:rPr>
          <w:rFonts w:ascii="Times New Roman" w:hAnsi="Times New Roman" w:cs="Times New Roman"/>
          <w:sz w:val="24"/>
        </w:rPr>
        <w:t xml:space="preserve"> </w:t>
      </w:r>
      <w:r w:rsidR="00A10E4A">
        <w:rPr>
          <w:rFonts w:ascii="Times New Roman" w:hAnsi="Times New Roman" w:cs="Times New Roman"/>
          <w:sz w:val="24"/>
        </w:rPr>
        <w:t>address</w:t>
      </w:r>
      <w:r w:rsidR="000073FC">
        <w:rPr>
          <w:rFonts w:ascii="Times New Roman" w:hAnsi="Times New Roman" w:cs="Times New Roman"/>
          <w:sz w:val="24"/>
        </w:rPr>
        <w:t xml:space="preserve"> the limitations of </w:t>
      </w:r>
      <w:r w:rsidR="006919A2">
        <w:rPr>
          <w:rFonts w:ascii="Times New Roman" w:hAnsi="Times New Roman" w:cs="Times New Roman"/>
          <w:sz w:val="24"/>
        </w:rPr>
        <w:t>the</w:t>
      </w:r>
      <w:r w:rsidR="00556F1B">
        <w:rPr>
          <w:rFonts w:ascii="Times New Roman" w:hAnsi="Times New Roman" w:cs="Times New Roman"/>
          <w:sz w:val="24"/>
        </w:rPr>
        <w:t xml:space="preserve"> </w:t>
      </w:r>
      <w:r w:rsidR="00012AC0">
        <w:rPr>
          <w:rFonts w:ascii="Times New Roman" w:hAnsi="Times New Roman" w:cs="Times New Roman"/>
          <w:sz w:val="24"/>
        </w:rPr>
        <w:t xml:space="preserve">two genres of </w:t>
      </w:r>
      <w:r w:rsidR="008415C6">
        <w:rPr>
          <w:rFonts w:ascii="Times New Roman" w:hAnsi="Times New Roman" w:cs="Times New Roman"/>
          <w:sz w:val="24"/>
        </w:rPr>
        <w:t xml:space="preserve">traditional </w:t>
      </w:r>
      <w:r w:rsidR="000073FC">
        <w:rPr>
          <w:rFonts w:ascii="Times New Roman" w:hAnsi="Times New Roman" w:cs="Times New Roman"/>
          <w:sz w:val="24"/>
        </w:rPr>
        <w:t>measures</w:t>
      </w:r>
      <w:r w:rsidR="00F16253">
        <w:rPr>
          <w:rFonts w:ascii="Times New Roman" w:hAnsi="Times New Roman" w:cs="Times New Roman"/>
          <w:sz w:val="24"/>
        </w:rPr>
        <w:t xml:space="preserve"> and incorporate transit users’ decision-making </w:t>
      </w:r>
      <w:r w:rsidR="000F29E2">
        <w:rPr>
          <w:rFonts w:ascii="Times New Roman" w:hAnsi="Times New Roman" w:cs="Times New Roman"/>
          <w:sz w:val="24"/>
        </w:rPr>
        <w:t xml:space="preserve">process </w:t>
      </w:r>
      <w:r w:rsidR="00F16253">
        <w:rPr>
          <w:rFonts w:ascii="Times New Roman" w:hAnsi="Times New Roman" w:cs="Times New Roman"/>
          <w:sz w:val="24"/>
        </w:rPr>
        <w:t>in the calculation of accessibility</w:t>
      </w:r>
      <w:r w:rsidR="00A10E4A">
        <w:rPr>
          <w:rFonts w:ascii="Times New Roman" w:hAnsi="Times New Roman" w:cs="Times New Roman"/>
          <w:sz w:val="24"/>
        </w:rPr>
        <w:t>.</w:t>
      </w:r>
      <w:r w:rsidR="000B4059">
        <w:rPr>
          <w:rFonts w:ascii="Times New Roman" w:hAnsi="Times New Roman" w:cs="Times New Roman"/>
          <w:sz w:val="24"/>
        </w:rPr>
        <w:t xml:space="preserve"> Realistic STP uses a two-step method to simulate the decision-making and implementation process of a user</w:t>
      </w:r>
      <w:r w:rsidR="00581A4E">
        <w:rPr>
          <w:rFonts w:ascii="Times New Roman" w:hAnsi="Times New Roman" w:cs="Times New Roman"/>
          <w:sz w:val="24"/>
        </w:rPr>
        <w:t xml:space="preserve">. </w:t>
      </w:r>
      <w:r w:rsidR="003C2627">
        <w:rPr>
          <w:rFonts w:ascii="Times New Roman" w:hAnsi="Times New Roman" w:cs="Times New Roman"/>
          <w:sz w:val="24"/>
        </w:rPr>
        <w:t xml:space="preserve">We moreover introduce </w:t>
      </w:r>
      <w:r w:rsidR="003C2627" w:rsidRPr="003C2627">
        <w:rPr>
          <w:rFonts w:ascii="Times New Roman" w:hAnsi="Times New Roman" w:cs="Times New Roman"/>
          <w:i/>
          <w:iCs/>
          <w:sz w:val="24"/>
        </w:rPr>
        <w:t>accessibility unreliability</w:t>
      </w:r>
      <w:r w:rsidR="003C2627">
        <w:rPr>
          <w:rFonts w:ascii="Times New Roman" w:hAnsi="Times New Roman" w:cs="Times New Roman"/>
          <w:sz w:val="24"/>
        </w:rPr>
        <w:t xml:space="preserve"> as the normalized difference between schedule/retrospective-based measure and realistic measure; unreliability quantifies the overestimation of traditional measures</w:t>
      </w:r>
      <w:r w:rsidR="00A51A2B">
        <w:rPr>
          <w:rFonts w:ascii="Times New Roman" w:hAnsi="Times New Roman" w:cs="Times New Roman"/>
          <w:sz w:val="24"/>
        </w:rPr>
        <w:t>, i.e., the difference</w:t>
      </w:r>
      <w:r w:rsidR="009C144B">
        <w:rPr>
          <w:rFonts w:ascii="Times New Roman" w:hAnsi="Times New Roman" w:cs="Times New Roman"/>
          <w:sz w:val="24"/>
        </w:rPr>
        <w:t xml:space="preserve"> between </w:t>
      </w:r>
      <w:r w:rsidR="003C2627">
        <w:rPr>
          <w:rFonts w:ascii="Times New Roman" w:hAnsi="Times New Roman" w:cs="Times New Roman"/>
          <w:sz w:val="24"/>
        </w:rPr>
        <w:t xml:space="preserve">transit system’s expectation </w:t>
      </w:r>
      <w:r w:rsidR="002F1139">
        <w:rPr>
          <w:rFonts w:ascii="Times New Roman" w:hAnsi="Times New Roman" w:cs="Times New Roman"/>
          <w:sz w:val="24"/>
        </w:rPr>
        <w:t>and realization</w:t>
      </w:r>
      <w:r w:rsidR="003C2627">
        <w:rPr>
          <w:rFonts w:ascii="Times New Roman" w:hAnsi="Times New Roman" w:cs="Times New Roman"/>
          <w:sz w:val="24"/>
        </w:rPr>
        <w:t>.</w:t>
      </w:r>
      <w:r w:rsidR="00581A4E">
        <w:rPr>
          <w:rFonts w:ascii="Times New Roman" w:hAnsi="Times New Roman" w:cs="Times New Roman"/>
          <w:sz w:val="24"/>
        </w:rPr>
        <w:t xml:space="preserve"> </w:t>
      </w:r>
    </w:p>
    <w:p w14:paraId="55DF1750" w14:textId="6EE6CEB6" w:rsidR="00BD19C5" w:rsidRDefault="003A3D3C" w:rsidP="00674454">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This paper provides </w:t>
      </w:r>
      <w:r w:rsidR="004E761C">
        <w:rPr>
          <w:rFonts w:ascii="Times New Roman" w:hAnsi="Times New Roman" w:cs="Times New Roman"/>
          <w:sz w:val="24"/>
        </w:rPr>
        <w:t>imperative</w:t>
      </w:r>
      <w:r>
        <w:rPr>
          <w:rFonts w:ascii="Times New Roman" w:hAnsi="Times New Roman" w:cs="Times New Roman"/>
          <w:sz w:val="24"/>
        </w:rPr>
        <w:t xml:space="preserve"> findings </w:t>
      </w:r>
      <w:r w:rsidR="005F1660">
        <w:rPr>
          <w:rFonts w:ascii="Times New Roman" w:hAnsi="Times New Roman" w:cs="Times New Roman"/>
          <w:sz w:val="24"/>
        </w:rPr>
        <w:t>that can make</w:t>
      </w:r>
      <w:r>
        <w:rPr>
          <w:rFonts w:ascii="Times New Roman" w:hAnsi="Times New Roman" w:cs="Times New Roman"/>
          <w:sz w:val="24"/>
        </w:rPr>
        <w:t xml:space="preserve"> accessibility more practical for transit users, planners, and authorities. </w:t>
      </w:r>
      <w:r w:rsidR="00581A4E">
        <w:rPr>
          <w:rFonts w:ascii="Times New Roman" w:hAnsi="Times New Roman" w:cs="Times New Roman"/>
          <w:sz w:val="24"/>
        </w:rPr>
        <w:t xml:space="preserve">We use high-resolution real-time General Transit Feed Specification (GTFS) data and a time-dependent routing algorithm to implement </w:t>
      </w:r>
      <w:r w:rsidR="00DC62ED">
        <w:rPr>
          <w:rFonts w:ascii="Times New Roman" w:hAnsi="Times New Roman" w:cs="Times New Roman"/>
          <w:sz w:val="24"/>
        </w:rPr>
        <w:t xml:space="preserve">the </w:t>
      </w:r>
      <w:r w:rsidR="008C0ECC">
        <w:rPr>
          <w:rFonts w:ascii="Times New Roman" w:hAnsi="Times New Roman" w:cs="Times New Roman"/>
          <w:sz w:val="24"/>
        </w:rPr>
        <w:t xml:space="preserve">proposed </w:t>
      </w:r>
      <w:r w:rsidR="00DC62ED">
        <w:rPr>
          <w:rFonts w:ascii="Times New Roman" w:hAnsi="Times New Roman" w:cs="Times New Roman"/>
          <w:sz w:val="24"/>
        </w:rPr>
        <w:t>methods</w:t>
      </w:r>
      <w:r w:rsidR="00581A4E">
        <w:rPr>
          <w:rFonts w:ascii="Times New Roman" w:hAnsi="Times New Roman" w:cs="Times New Roman"/>
          <w:sz w:val="24"/>
        </w:rPr>
        <w:t xml:space="preserve"> in the Central Ohio Transit Authority (COTA) bus system. </w:t>
      </w:r>
      <w:r>
        <w:rPr>
          <w:rFonts w:ascii="Times New Roman" w:hAnsi="Times New Roman" w:cs="Times New Roman"/>
          <w:sz w:val="24"/>
        </w:rPr>
        <w:t xml:space="preserve">Our analyses show that the potential path area of realistic accessibility is always </w:t>
      </w:r>
      <w:r w:rsidR="00A35F23">
        <w:rPr>
          <w:rFonts w:ascii="Times New Roman" w:hAnsi="Times New Roman" w:cs="Times New Roman"/>
          <w:sz w:val="24"/>
        </w:rPr>
        <w:t xml:space="preserve">the smallest compared to </w:t>
      </w:r>
      <w:r>
        <w:rPr>
          <w:rFonts w:ascii="Times New Roman" w:hAnsi="Times New Roman" w:cs="Times New Roman"/>
          <w:sz w:val="24"/>
        </w:rPr>
        <w:t>the other two measures and cannot cover all the COTA system even given a 2-hour time budget. Therefore, r</w:t>
      </w:r>
      <w:r w:rsidR="001805DC">
        <w:rPr>
          <w:rFonts w:ascii="Times New Roman" w:hAnsi="Times New Roman" w:cs="Times New Roman"/>
          <w:sz w:val="24"/>
        </w:rPr>
        <w:t>ealistic STP is a significantly different and more conservative measure compared to its scheduled and retrospective counterpart.</w:t>
      </w:r>
      <w:r>
        <w:rPr>
          <w:rFonts w:ascii="Times New Roman" w:hAnsi="Times New Roman" w:cs="Times New Roman"/>
          <w:sz w:val="24"/>
        </w:rPr>
        <w:t xml:space="preserve"> </w:t>
      </w:r>
      <w:r w:rsidR="00A869B6">
        <w:rPr>
          <w:rFonts w:ascii="Times New Roman" w:hAnsi="Times New Roman" w:cs="Times New Roman"/>
          <w:sz w:val="24"/>
        </w:rPr>
        <w:t xml:space="preserve">We also find the performance of scheduled and retrospective accessibility are very close. We </w:t>
      </w:r>
      <w:r w:rsidR="00255044">
        <w:rPr>
          <w:rFonts w:ascii="Times New Roman" w:hAnsi="Times New Roman" w:cs="Times New Roman"/>
          <w:sz w:val="24"/>
        </w:rPr>
        <w:t xml:space="preserve">then </w:t>
      </w:r>
      <w:r w:rsidR="00A869B6">
        <w:rPr>
          <w:rFonts w:ascii="Times New Roman" w:hAnsi="Times New Roman" w:cs="Times New Roman"/>
          <w:sz w:val="24"/>
        </w:rPr>
        <w:t xml:space="preserve">explore the spatial pattern of schedule-based accessibility </w:t>
      </w:r>
      <w:r w:rsidR="00A869B6">
        <w:rPr>
          <w:rFonts w:ascii="Times New Roman" w:hAnsi="Times New Roman" w:cs="Times New Roman"/>
          <w:sz w:val="24"/>
        </w:rPr>
        <w:lastRenderedPageBreak/>
        <w:t xml:space="preserve">unreliability and </w:t>
      </w:r>
      <w:r w:rsidR="00647F48">
        <w:rPr>
          <w:rFonts w:ascii="Times New Roman" w:hAnsi="Times New Roman" w:cs="Times New Roman"/>
          <w:sz w:val="24"/>
        </w:rPr>
        <w:t xml:space="preserve">its relationship with time budget. Unreliability will spread from the city center to </w:t>
      </w:r>
      <w:r w:rsidR="00A07672">
        <w:rPr>
          <w:rFonts w:ascii="Times New Roman" w:hAnsi="Times New Roman" w:cs="Times New Roman"/>
          <w:sz w:val="24"/>
        </w:rPr>
        <w:t xml:space="preserve">the </w:t>
      </w:r>
      <w:r w:rsidR="00647F48">
        <w:rPr>
          <w:rFonts w:ascii="Times New Roman" w:hAnsi="Times New Roman" w:cs="Times New Roman"/>
          <w:sz w:val="24"/>
        </w:rPr>
        <w:t>suburban as time budget increases</w:t>
      </w:r>
      <w:r w:rsidR="00D37D30">
        <w:rPr>
          <w:rFonts w:ascii="Times New Roman" w:hAnsi="Times New Roman" w:cs="Times New Roman"/>
          <w:sz w:val="24"/>
        </w:rPr>
        <w:t xml:space="preserve">, and then decrease </w:t>
      </w:r>
      <w:r w:rsidR="00D91A6D">
        <w:rPr>
          <w:rFonts w:ascii="Times New Roman" w:hAnsi="Times New Roman" w:cs="Times New Roman"/>
          <w:sz w:val="24"/>
        </w:rPr>
        <w:t xml:space="preserve">from the center </w:t>
      </w:r>
      <w:r w:rsidR="00D37D30">
        <w:rPr>
          <w:rFonts w:ascii="Times New Roman" w:hAnsi="Times New Roman" w:cs="Times New Roman"/>
          <w:sz w:val="24"/>
        </w:rPr>
        <w:t>due to saturation</w:t>
      </w:r>
      <w:r w:rsidR="00352693">
        <w:rPr>
          <w:rFonts w:ascii="Times New Roman" w:hAnsi="Times New Roman" w:cs="Times New Roman"/>
          <w:sz w:val="24"/>
        </w:rPr>
        <w:t xml:space="preserve"> – i.e., </w:t>
      </w:r>
      <w:r w:rsidR="00D37D30">
        <w:rPr>
          <w:rFonts w:ascii="Times New Roman" w:hAnsi="Times New Roman" w:cs="Times New Roman"/>
          <w:sz w:val="24"/>
        </w:rPr>
        <w:t>schedule- or retrospective-based measures</w:t>
      </w:r>
      <w:r w:rsidR="00352693">
        <w:rPr>
          <w:rFonts w:ascii="Times New Roman" w:hAnsi="Times New Roman" w:cs="Times New Roman"/>
          <w:sz w:val="24"/>
        </w:rPr>
        <w:t xml:space="preserve"> reach all the stops </w:t>
      </w:r>
      <w:r w:rsidR="00BB6DDE">
        <w:rPr>
          <w:rFonts w:ascii="Times New Roman" w:hAnsi="Times New Roman" w:cs="Times New Roman"/>
          <w:sz w:val="24"/>
        </w:rPr>
        <w:t xml:space="preserve">possible </w:t>
      </w:r>
      <w:r w:rsidR="00352693">
        <w:rPr>
          <w:rFonts w:ascii="Times New Roman" w:hAnsi="Times New Roman" w:cs="Times New Roman"/>
          <w:sz w:val="24"/>
        </w:rPr>
        <w:t xml:space="preserve">in </w:t>
      </w:r>
      <w:r w:rsidR="004A3D5F">
        <w:rPr>
          <w:rFonts w:ascii="Times New Roman" w:hAnsi="Times New Roman" w:cs="Times New Roman"/>
          <w:sz w:val="24"/>
        </w:rPr>
        <w:t xml:space="preserve">a finite </w:t>
      </w:r>
      <w:r w:rsidR="00352693">
        <w:rPr>
          <w:rFonts w:ascii="Times New Roman" w:hAnsi="Times New Roman" w:cs="Times New Roman"/>
          <w:sz w:val="24"/>
        </w:rPr>
        <w:t>system</w:t>
      </w:r>
      <w:r w:rsidR="00D37D30">
        <w:rPr>
          <w:rFonts w:ascii="Times New Roman" w:hAnsi="Times New Roman" w:cs="Times New Roman"/>
          <w:sz w:val="24"/>
        </w:rPr>
        <w:t>.</w:t>
      </w:r>
      <w:r w:rsidR="00647F48">
        <w:rPr>
          <w:rFonts w:ascii="Times New Roman" w:hAnsi="Times New Roman" w:cs="Times New Roman"/>
          <w:sz w:val="24"/>
        </w:rPr>
        <w:t xml:space="preserve"> </w:t>
      </w:r>
      <w:r w:rsidR="00024396">
        <w:rPr>
          <w:rFonts w:ascii="Times New Roman" w:hAnsi="Times New Roman" w:cs="Times New Roman"/>
          <w:sz w:val="24"/>
        </w:rPr>
        <w:t xml:space="preserve">Temporal analyses demonstrate that schedule-based accessibility’s unreliability is higher in February and September, morning and afternoon rush hours, and middle of a week. This is highly consistent with prior findings </w:t>
      </w:r>
      <w:r w:rsidR="008B0D5B">
        <w:rPr>
          <w:rFonts w:ascii="Times New Roman" w:hAnsi="Times New Roman" w:cs="Times New Roman"/>
          <w:sz w:val="24"/>
        </w:rPr>
        <w:t>of</w:t>
      </w:r>
      <w:r w:rsidR="00024396">
        <w:rPr>
          <w:rFonts w:ascii="Times New Roman" w:hAnsi="Times New Roman" w:cs="Times New Roman"/>
          <w:sz w:val="24"/>
        </w:rPr>
        <w:t xml:space="preserve"> bus delay and risk of missing transfers</w:t>
      </w:r>
      <w:r w:rsidR="00E57B83">
        <w:rPr>
          <w:rFonts w:ascii="Times New Roman" w:hAnsi="Times New Roman" w:cs="Times New Roman"/>
          <w:sz w:val="24"/>
        </w:rPr>
        <w:t xml:space="preserve">, </w:t>
      </w:r>
      <w:r w:rsidR="00C57E58">
        <w:rPr>
          <w:rFonts w:ascii="Times New Roman" w:hAnsi="Times New Roman" w:cs="Times New Roman"/>
          <w:sz w:val="24"/>
        </w:rPr>
        <w:t>indicating</w:t>
      </w:r>
      <w:r w:rsidR="00E57B83">
        <w:rPr>
          <w:rFonts w:ascii="Times New Roman" w:hAnsi="Times New Roman" w:cs="Times New Roman"/>
          <w:sz w:val="24"/>
        </w:rPr>
        <w:t xml:space="preserve"> the inherent connections among them</w:t>
      </w:r>
      <w:r w:rsidR="00024396">
        <w:rPr>
          <w:rFonts w:ascii="Times New Roman" w:hAnsi="Times New Roman" w:cs="Times New Roman"/>
          <w:sz w:val="24"/>
        </w:rPr>
        <w:t>.</w:t>
      </w:r>
      <w:r w:rsidR="00BD19C5">
        <w:rPr>
          <w:rFonts w:ascii="Times New Roman" w:hAnsi="Times New Roman" w:cs="Times New Roman"/>
          <w:sz w:val="24"/>
        </w:rPr>
        <w:t xml:space="preserve"> </w:t>
      </w:r>
    </w:p>
    <w:p w14:paraId="5AA170EC" w14:textId="29A249BF" w:rsidR="0043094D" w:rsidRDefault="00A00D8D" w:rsidP="00674454">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Realistic STP can be a more user-centric </w:t>
      </w:r>
      <w:r w:rsidR="00BD19C5">
        <w:rPr>
          <w:rFonts w:ascii="Times New Roman" w:hAnsi="Times New Roman" w:cs="Times New Roman"/>
          <w:sz w:val="24"/>
        </w:rPr>
        <w:t xml:space="preserve">and conservative </w:t>
      </w:r>
      <w:r>
        <w:rPr>
          <w:rFonts w:ascii="Times New Roman" w:hAnsi="Times New Roman" w:cs="Times New Roman"/>
          <w:sz w:val="24"/>
        </w:rPr>
        <w:t>measure for future transit planning and operation</w:t>
      </w:r>
      <w:r w:rsidR="00BD19C5">
        <w:rPr>
          <w:rFonts w:ascii="Times New Roman" w:hAnsi="Times New Roman" w:cs="Times New Roman"/>
          <w:sz w:val="24"/>
        </w:rPr>
        <w:t xml:space="preserve">, and its pattern shows the asymmetric reality of transit planning: </w:t>
      </w:r>
      <w:r w:rsidR="00771433">
        <w:rPr>
          <w:rFonts w:ascii="Times New Roman" w:hAnsi="Times New Roman" w:cs="Times New Roman"/>
          <w:sz w:val="24"/>
        </w:rPr>
        <w:t xml:space="preserve">many </w:t>
      </w:r>
      <w:r w:rsidR="00BD19C5">
        <w:rPr>
          <w:rFonts w:ascii="Times New Roman" w:hAnsi="Times New Roman" w:cs="Times New Roman"/>
          <w:sz w:val="24"/>
        </w:rPr>
        <w:t xml:space="preserve">system designers set a very high standard for </w:t>
      </w:r>
      <w:r w:rsidR="00BD0013">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and operators</w:t>
      </w:r>
      <w:r w:rsidR="00BD19C5">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trips involving two or three transfers</w:t>
      </w:r>
      <w:r w:rsidR="00E82B63">
        <w:rPr>
          <w:rFonts w:ascii="Times New Roman" w:hAnsi="Times New Roman" w:cs="Times New Roman"/>
          <w:sz w:val="24"/>
        </w:rPr>
        <w:t xml:space="preserve"> with very high uncertainties</w:t>
      </w:r>
      <w:r w:rsidR="00BD0013">
        <w:rPr>
          <w:rFonts w:ascii="Times New Roman" w:hAnsi="Times New Roman" w:cs="Times New Roman"/>
          <w:sz w:val="24"/>
        </w:rPr>
        <w:t>)</w:t>
      </w:r>
      <w:r w:rsidR="00BD19C5">
        <w:rPr>
          <w:rFonts w:ascii="Times New Roman" w:hAnsi="Times New Roman" w:cs="Times New Roman"/>
          <w:sz w:val="24"/>
        </w:rPr>
        <w:t>, while th</w:t>
      </w:r>
      <w:r w:rsidR="00BD0013">
        <w:rPr>
          <w:rFonts w:ascii="Times New Roman" w:hAnsi="Times New Roman" w:cs="Times New Roman"/>
          <w:sz w:val="24"/>
        </w:rPr>
        <w:t>is</w:t>
      </w:r>
      <w:r w:rsidR="00BD19C5">
        <w:rPr>
          <w:rFonts w:ascii="Times New Roman" w:hAnsi="Times New Roman" w:cs="Times New Roman"/>
          <w:sz w:val="24"/>
        </w:rPr>
        <w:t xml:space="preserve"> </w:t>
      </w:r>
      <w:r w:rsidR="00BD0013">
        <w:rPr>
          <w:rFonts w:ascii="Times New Roman" w:hAnsi="Times New Roman" w:cs="Times New Roman"/>
          <w:sz w:val="24"/>
        </w:rPr>
        <w:t xml:space="preserve">expectation </w:t>
      </w:r>
      <w:r w:rsidR="00BD19C5">
        <w:rPr>
          <w:rFonts w:ascii="Times New Roman" w:hAnsi="Times New Roman" w:cs="Times New Roman"/>
          <w:sz w:val="24"/>
        </w:rPr>
        <w:t xml:space="preserve">cannot </w:t>
      </w:r>
      <w:r w:rsidR="00BD0013">
        <w:rPr>
          <w:rFonts w:ascii="Times New Roman" w:hAnsi="Times New Roman" w:cs="Times New Roman"/>
          <w:sz w:val="24"/>
        </w:rPr>
        <w:t xml:space="preserve">be </w:t>
      </w:r>
      <w:r w:rsidR="00BD19C5">
        <w:rPr>
          <w:rFonts w:ascii="Times New Roman" w:hAnsi="Times New Roman" w:cs="Times New Roman"/>
          <w:sz w:val="24"/>
        </w:rPr>
        <w:t>deliver</w:t>
      </w:r>
      <w:r w:rsidR="00BD0013">
        <w:rPr>
          <w:rFonts w:ascii="Times New Roman" w:hAnsi="Times New Roman" w:cs="Times New Roman"/>
          <w:sz w:val="24"/>
        </w:rPr>
        <w:t>ed</w:t>
      </w:r>
      <w:r w:rsidR="00BD19C5">
        <w:rPr>
          <w:rFonts w:ascii="Times New Roman" w:hAnsi="Times New Roman" w:cs="Times New Roman"/>
          <w:sz w:val="24"/>
        </w:rPr>
        <w:t xml:space="preserve"> to </w:t>
      </w:r>
      <w:r w:rsidR="00307D08">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w:t>
      </w:r>
      <w:r w:rsidR="00307D08">
        <w:rPr>
          <w:rFonts w:ascii="Times New Roman" w:hAnsi="Times New Roman" w:cs="Times New Roman"/>
          <w:sz w:val="24"/>
        </w:rPr>
        <w:t>by operators</w:t>
      </w:r>
      <w:r w:rsidR="0079344B">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missing buses and wait for the next bus for hours</w:t>
      </w:r>
      <w:r w:rsidR="00BD0013">
        <w:rPr>
          <w:rFonts w:ascii="Times New Roman" w:hAnsi="Times New Roman" w:cs="Times New Roman"/>
          <w:sz w:val="24"/>
        </w:rPr>
        <w:t>)</w:t>
      </w:r>
      <w:r w:rsidR="001F0A0E">
        <w:rPr>
          <w:rFonts w:ascii="Times New Roman" w:hAnsi="Times New Roman" w:cs="Times New Roman"/>
          <w:sz w:val="24"/>
        </w:rPr>
        <w:t>. Meanwhile,</w:t>
      </w:r>
      <w:r w:rsidR="00C83613">
        <w:rPr>
          <w:rFonts w:ascii="Times New Roman" w:hAnsi="Times New Roman" w:cs="Times New Roman"/>
          <w:sz w:val="24"/>
        </w:rPr>
        <w:t xml:space="preserve"> </w:t>
      </w:r>
      <w:r w:rsidR="001F0A0E">
        <w:rPr>
          <w:rFonts w:ascii="Times New Roman" w:hAnsi="Times New Roman" w:cs="Times New Roman"/>
          <w:sz w:val="24"/>
        </w:rPr>
        <w:t>i</w:t>
      </w:r>
      <w:r w:rsidR="00C83613">
        <w:rPr>
          <w:rFonts w:ascii="Times New Roman" w:hAnsi="Times New Roman" w:cs="Times New Roman"/>
          <w:sz w:val="24"/>
        </w:rPr>
        <w:t xml:space="preserve">f </w:t>
      </w:r>
      <w:r w:rsidR="00357EB3">
        <w:rPr>
          <w:rFonts w:ascii="Times New Roman" w:hAnsi="Times New Roman" w:cs="Times New Roman"/>
          <w:sz w:val="24"/>
        </w:rPr>
        <w:t xml:space="preserve">scheduled data </w:t>
      </w:r>
      <w:r w:rsidR="002F6A9B">
        <w:rPr>
          <w:rFonts w:ascii="Times New Roman" w:hAnsi="Times New Roman" w:cs="Times New Roman"/>
          <w:sz w:val="24"/>
        </w:rPr>
        <w:t xml:space="preserve">are used </w:t>
      </w:r>
      <w:r w:rsidR="00357EB3">
        <w:rPr>
          <w:rFonts w:ascii="Times New Roman" w:hAnsi="Times New Roman" w:cs="Times New Roman"/>
          <w:sz w:val="24"/>
        </w:rPr>
        <w:t xml:space="preserve">as the </w:t>
      </w:r>
      <w:r w:rsidR="0093202B">
        <w:rPr>
          <w:rFonts w:ascii="Times New Roman" w:hAnsi="Times New Roman" w:cs="Times New Roman"/>
          <w:sz w:val="24"/>
        </w:rPr>
        <w:t xml:space="preserve">sole </w:t>
      </w:r>
      <w:r w:rsidR="00357EB3">
        <w:rPr>
          <w:rFonts w:ascii="Times New Roman" w:hAnsi="Times New Roman" w:cs="Times New Roman"/>
          <w:sz w:val="24"/>
        </w:rPr>
        <w:t>data source for planning outcome measur</w:t>
      </w:r>
      <w:r w:rsidR="00E84F38">
        <w:rPr>
          <w:rFonts w:ascii="Times New Roman" w:hAnsi="Times New Roman" w:cs="Times New Roman"/>
          <w:sz w:val="24"/>
        </w:rPr>
        <w:t>ement</w:t>
      </w:r>
      <w:r w:rsidR="00C83613">
        <w:rPr>
          <w:rFonts w:ascii="Times New Roman" w:hAnsi="Times New Roman" w:cs="Times New Roman"/>
          <w:sz w:val="24"/>
        </w:rPr>
        <w:t>,</w:t>
      </w:r>
      <w:r w:rsidR="001F0A0E">
        <w:rPr>
          <w:rFonts w:ascii="Times New Roman" w:hAnsi="Times New Roman" w:cs="Times New Roman"/>
          <w:sz w:val="24"/>
        </w:rPr>
        <w:t xml:space="preserve"> the unreliability issues </w:t>
      </w:r>
      <w:r w:rsidR="00613D5F">
        <w:rPr>
          <w:rFonts w:ascii="Times New Roman" w:hAnsi="Times New Roman" w:cs="Times New Roman"/>
          <w:sz w:val="24"/>
        </w:rPr>
        <w:t xml:space="preserve">may </w:t>
      </w:r>
      <w:r w:rsidR="001F0A0E">
        <w:rPr>
          <w:rFonts w:ascii="Times New Roman" w:hAnsi="Times New Roman" w:cs="Times New Roman"/>
          <w:sz w:val="24"/>
        </w:rPr>
        <w:t>never be address</w:t>
      </w:r>
      <w:r w:rsidR="00613D5F">
        <w:rPr>
          <w:rFonts w:ascii="Times New Roman" w:hAnsi="Times New Roman" w:cs="Times New Roman"/>
          <w:sz w:val="24"/>
        </w:rPr>
        <w:t>ed</w:t>
      </w:r>
      <w:r w:rsidR="001F0A0E">
        <w:rPr>
          <w:rFonts w:ascii="Times New Roman" w:hAnsi="Times New Roman" w:cs="Times New Roman"/>
          <w:sz w:val="24"/>
        </w:rPr>
        <w:t xml:space="preserve"> during the planning process</w:t>
      </w:r>
      <w:r w:rsidR="005D26F2">
        <w:rPr>
          <w:rFonts w:ascii="Times New Roman" w:hAnsi="Times New Roman" w:cs="Times New Roman"/>
          <w:sz w:val="24"/>
        </w:rPr>
        <w:t xml:space="preserve"> due to lack of data and awareness</w:t>
      </w:r>
      <w:r>
        <w:rPr>
          <w:rFonts w:ascii="Times New Roman" w:hAnsi="Times New Roman" w:cs="Times New Roman"/>
          <w:sz w:val="24"/>
        </w:rPr>
        <w:t xml:space="preserve">. </w:t>
      </w:r>
      <w:r w:rsidR="00BD19C5">
        <w:rPr>
          <w:rFonts w:ascii="Times New Roman" w:hAnsi="Times New Roman" w:cs="Times New Roman"/>
          <w:sz w:val="24"/>
        </w:rPr>
        <w:t>As transit authorities aim to enhance accessibility from the</w:t>
      </w:r>
      <w:r w:rsidR="00466C12">
        <w:rPr>
          <w:rFonts w:ascii="Times New Roman" w:hAnsi="Times New Roman" w:cs="Times New Roman"/>
          <w:sz w:val="24"/>
        </w:rPr>
        <w:t xml:space="preserve"> system’s perspective</w:t>
      </w:r>
      <w:r w:rsidR="00BD19C5">
        <w:rPr>
          <w:rFonts w:ascii="Times New Roman" w:hAnsi="Times New Roman" w:cs="Times New Roman"/>
          <w:sz w:val="24"/>
        </w:rPr>
        <w:t>,</w:t>
      </w:r>
      <w:r w:rsidR="00BD0013">
        <w:rPr>
          <w:rFonts w:ascii="Times New Roman" w:hAnsi="Times New Roman" w:cs="Times New Roman"/>
          <w:sz w:val="24"/>
        </w:rPr>
        <w:t xml:space="preserve"> it is equally important to consider the reality</w:t>
      </w:r>
      <w:r w:rsidR="00466C12">
        <w:rPr>
          <w:rFonts w:ascii="Times New Roman" w:hAnsi="Times New Roman" w:cs="Times New Roman"/>
          <w:sz w:val="24"/>
        </w:rPr>
        <w:t xml:space="preserve"> from a user’s perspective</w:t>
      </w:r>
      <w:r w:rsidR="00F37C68">
        <w:rPr>
          <w:rFonts w:ascii="Times New Roman" w:hAnsi="Times New Roman" w:cs="Times New Roman"/>
          <w:sz w:val="24"/>
        </w:rPr>
        <w:t xml:space="preserve">, i.e., whether a user can </w:t>
      </w:r>
      <w:r w:rsidR="00F8346F">
        <w:rPr>
          <w:rFonts w:ascii="Times New Roman" w:hAnsi="Times New Roman" w:cs="Times New Roman"/>
          <w:sz w:val="24"/>
        </w:rPr>
        <w:t>finish</w:t>
      </w:r>
      <w:r w:rsidR="00F37C68">
        <w:rPr>
          <w:rFonts w:ascii="Times New Roman" w:hAnsi="Times New Roman" w:cs="Times New Roman"/>
          <w:sz w:val="24"/>
        </w:rPr>
        <w:t xml:space="preserve"> the trips</w:t>
      </w:r>
      <w:r w:rsidR="000D439A">
        <w:rPr>
          <w:rFonts w:ascii="Times New Roman" w:hAnsi="Times New Roman" w:cs="Times New Roman"/>
          <w:sz w:val="24"/>
        </w:rPr>
        <w:t xml:space="preserve"> in </w:t>
      </w:r>
      <w:r w:rsidR="00491D58">
        <w:rPr>
          <w:rFonts w:ascii="Times New Roman" w:hAnsi="Times New Roman" w:cs="Times New Roman"/>
          <w:sz w:val="24"/>
        </w:rPr>
        <w:t>the real world</w:t>
      </w:r>
      <w:r w:rsidR="00F37C68">
        <w:rPr>
          <w:rFonts w:ascii="Times New Roman" w:hAnsi="Times New Roman" w:cs="Times New Roman"/>
          <w:sz w:val="24"/>
        </w:rPr>
        <w:t>.</w:t>
      </w:r>
      <w:r w:rsidR="00F43AF6">
        <w:rPr>
          <w:rFonts w:ascii="Times New Roman" w:hAnsi="Times New Roman" w:cs="Times New Roman"/>
          <w:sz w:val="24"/>
        </w:rPr>
        <w:t xml:space="preserve"> This requires more </w:t>
      </w:r>
      <w:r w:rsidR="00673FA0">
        <w:rPr>
          <w:rFonts w:ascii="Times New Roman" w:hAnsi="Times New Roman" w:cs="Times New Roman"/>
          <w:sz w:val="24"/>
        </w:rPr>
        <w:t xml:space="preserve">involvements of </w:t>
      </w:r>
      <w:r w:rsidR="00F43AF6">
        <w:rPr>
          <w:rFonts w:ascii="Times New Roman" w:hAnsi="Times New Roman" w:cs="Times New Roman"/>
          <w:sz w:val="24"/>
        </w:rPr>
        <w:t xml:space="preserve">real-time analysis </w:t>
      </w:r>
      <w:r w:rsidR="00885621">
        <w:rPr>
          <w:rFonts w:ascii="Times New Roman" w:hAnsi="Times New Roman" w:cs="Times New Roman"/>
          <w:sz w:val="24"/>
        </w:rPr>
        <w:t>and</w:t>
      </w:r>
      <w:r w:rsidR="00F43AF6">
        <w:rPr>
          <w:rFonts w:ascii="Times New Roman" w:hAnsi="Times New Roman" w:cs="Times New Roman"/>
          <w:sz w:val="24"/>
        </w:rPr>
        <w:t xml:space="preserve"> </w:t>
      </w:r>
      <w:r w:rsidR="0043094D">
        <w:rPr>
          <w:rFonts w:ascii="Times New Roman" w:hAnsi="Times New Roman" w:cs="Times New Roman"/>
          <w:sz w:val="24"/>
        </w:rPr>
        <w:t xml:space="preserve">big </w:t>
      </w:r>
      <w:r w:rsidR="00F43AF6">
        <w:rPr>
          <w:rFonts w:ascii="Times New Roman" w:hAnsi="Times New Roman" w:cs="Times New Roman"/>
          <w:sz w:val="24"/>
        </w:rPr>
        <w:t xml:space="preserve">data </w:t>
      </w:r>
      <w:r w:rsidR="00885621">
        <w:rPr>
          <w:rFonts w:ascii="Times New Roman" w:hAnsi="Times New Roman" w:cs="Times New Roman"/>
          <w:sz w:val="24"/>
        </w:rPr>
        <w:t xml:space="preserve">with </w:t>
      </w:r>
      <w:r w:rsidR="00F43AF6">
        <w:rPr>
          <w:rFonts w:ascii="Times New Roman" w:hAnsi="Times New Roman" w:cs="Times New Roman"/>
          <w:sz w:val="24"/>
        </w:rPr>
        <w:t>larger volume and faster velocity</w:t>
      </w:r>
      <w:r w:rsidR="00673FA0">
        <w:rPr>
          <w:rFonts w:ascii="Times New Roman" w:hAnsi="Times New Roman" w:cs="Times New Roman"/>
          <w:sz w:val="24"/>
        </w:rPr>
        <w:t xml:space="preserve"> during the transit planning</w:t>
      </w:r>
      <w:r w:rsidR="00F30C28">
        <w:rPr>
          <w:rFonts w:ascii="Times New Roman" w:hAnsi="Times New Roman" w:cs="Times New Roman"/>
          <w:sz w:val="24"/>
        </w:rPr>
        <w:t xml:space="preserve"> process</w:t>
      </w:r>
      <w:r w:rsidR="00723F67">
        <w:rPr>
          <w:rFonts w:ascii="Times New Roman" w:hAnsi="Times New Roman" w:cs="Times New Roman"/>
          <w:sz w:val="24"/>
        </w:rPr>
        <w:t xml:space="preserve"> in the future</w:t>
      </w:r>
      <w:r w:rsidR="00352101">
        <w:rPr>
          <w:rFonts w:ascii="Times New Roman" w:hAnsi="Times New Roman" w:cs="Times New Roman"/>
          <w:sz w:val="24"/>
        </w:rPr>
        <w:t>. E</w:t>
      </w:r>
      <w:r w:rsidR="004E3BF8">
        <w:rPr>
          <w:rFonts w:ascii="Times New Roman" w:hAnsi="Times New Roman" w:cs="Times New Roman"/>
          <w:sz w:val="24"/>
        </w:rPr>
        <w:t>ven</w:t>
      </w:r>
      <w:r w:rsidR="004563E0">
        <w:rPr>
          <w:rFonts w:ascii="Times New Roman" w:hAnsi="Times New Roman" w:cs="Times New Roman"/>
          <w:sz w:val="24"/>
        </w:rPr>
        <w:t xml:space="preserve"> </w:t>
      </w:r>
      <w:r w:rsidR="00176E86">
        <w:rPr>
          <w:rFonts w:ascii="Times New Roman" w:hAnsi="Times New Roman" w:cs="Times New Roman"/>
          <w:sz w:val="24"/>
        </w:rPr>
        <w:t xml:space="preserve">if </w:t>
      </w:r>
      <w:r w:rsidR="004028E8">
        <w:rPr>
          <w:rFonts w:ascii="Times New Roman" w:hAnsi="Times New Roman" w:cs="Times New Roman"/>
          <w:sz w:val="24"/>
        </w:rPr>
        <w:t>the planning is schedule-based</w:t>
      </w:r>
      <w:r w:rsidR="004E3BF8">
        <w:rPr>
          <w:rFonts w:ascii="Times New Roman" w:hAnsi="Times New Roman" w:cs="Times New Roman"/>
          <w:sz w:val="24"/>
        </w:rPr>
        <w:t>, i</w:t>
      </w:r>
      <w:r w:rsidR="0043094D">
        <w:rPr>
          <w:rFonts w:ascii="Times New Roman" w:hAnsi="Times New Roman" w:cs="Times New Roman"/>
          <w:sz w:val="24"/>
        </w:rPr>
        <w:t xml:space="preserve">t is </w:t>
      </w:r>
      <w:r w:rsidR="00F51B52">
        <w:rPr>
          <w:rFonts w:ascii="Times New Roman" w:hAnsi="Times New Roman" w:cs="Times New Roman"/>
          <w:sz w:val="24"/>
        </w:rPr>
        <w:t>still</w:t>
      </w:r>
      <w:r w:rsidR="004E3BF8">
        <w:rPr>
          <w:rFonts w:ascii="Times New Roman" w:hAnsi="Times New Roman" w:cs="Times New Roman"/>
          <w:sz w:val="24"/>
        </w:rPr>
        <w:t xml:space="preserve"> </w:t>
      </w:r>
      <w:r w:rsidR="0043094D">
        <w:rPr>
          <w:rFonts w:ascii="Times New Roman" w:hAnsi="Times New Roman" w:cs="Times New Roman"/>
          <w:sz w:val="24"/>
        </w:rPr>
        <w:t>imperative for authorities and planners to consider scheduled or retrospective measure</w:t>
      </w:r>
      <w:r w:rsidR="006432E3">
        <w:rPr>
          <w:rFonts w:ascii="Times New Roman" w:hAnsi="Times New Roman" w:cs="Times New Roman"/>
          <w:sz w:val="24"/>
        </w:rPr>
        <w:t>s’</w:t>
      </w:r>
      <w:r w:rsidR="0043094D">
        <w:rPr>
          <w:rFonts w:ascii="Times New Roman" w:hAnsi="Times New Roman" w:cs="Times New Roman"/>
          <w:sz w:val="24"/>
        </w:rPr>
        <w:t xml:space="preserve"> </w:t>
      </w:r>
      <w:r w:rsidR="00854A3F">
        <w:rPr>
          <w:rFonts w:ascii="Times New Roman" w:hAnsi="Times New Roman" w:cs="Times New Roman"/>
          <w:sz w:val="24"/>
        </w:rPr>
        <w:t xml:space="preserve">inherent </w:t>
      </w:r>
      <w:r w:rsidR="0043094D">
        <w:rPr>
          <w:rFonts w:ascii="Times New Roman" w:hAnsi="Times New Roman" w:cs="Times New Roman"/>
          <w:sz w:val="24"/>
        </w:rPr>
        <w:t>unreliability</w:t>
      </w:r>
      <w:r w:rsidR="00476E7F">
        <w:rPr>
          <w:rFonts w:ascii="Times New Roman" w:hAnsi="Times New Roman" w:cs="Times New Roman"/>
          <w:sz w:val="24"/>
        </w:rPr>
        <w:t xml:space="preserve"> and plan more conservatively</w:t>
      </w:r>
      <w:r w:rsidR="0043094D">
        <w:rPr>
          <w:rFonts w:ascii="Times New Roman" w:hAnsi="Times New Roman" w:cs="Times New Roman"/>
          <w:sz w:val="24"/>
        </w:rPr>
        <w:t xml:space="preserve">. </w:t>
      </w:r>
    </w:p>
    <w:p w14:paraId="1B67042E" w14:textId="138CD76F" w:rsidR="00BD19C5" w:rsidRDefault="00E82B63" w:rsidP="00674454">
      <w:pPr>
        <w:spacing w:line="480" w:lineRule="auto"/>
        <w:jc w:val="both"/>
        <w:rPr>
          <w:rFonts w:ascii="Times New Roman" w:hAnsi="Times New Roman" w:cs="Times New Roman"/>
          <w:sz w:val="24"/>
        </w:rPr>
      </w:pPr>
      <w:r>
        <w:rPr>
          <w:rFonts w:ascii="Times New Roman" w:hAnsi="Times New Roman" w:cs="Times New Roman"/>
          <w:sz w:val="24"/>
        </w:rPr>
        <w:tab/>
        <w:t xml:space="preserve">There are several </w:t>
      </w:r>
      <w:r w:rsidR="00DA6DAE">
        <w:rPr>
          <w:rFonts w:ascii="Times New Roman" w:hAnsi="Times New Roman" w:cs="Times New Roman"/>
          <w:sz w:val="24"/>
        </w:rPr>
        <w:t>topics that remain unexplored in this paper</w:t>
      </w:r>
      <w:r>
        <w:rPr>
          <w:rFonts w:ascii="Times New Roman" w:hAnsi="Times New Roman" w:cs="Times New Roman"/>
          <w:sz w:val="24"/>
        </w:rPr>
        <w:t xml:space="preserve">: </w:t>
      </w:r>
      <w:r w:rsidR="00D269D8">
        <w:rPr>
          <w:rFonts w:ascii="Times New Roman" w:hAnsi="Times New Roman" w:cs="Times New Roman"/>
          <w:sz w:val="24"/>
        </w:rPr>
        <w:t>1)</w:t>
      </w:r>
      <w:r>
        <w:rPr>
          <w:rFonts w:ascii="Times New Roman" w:hAnsi="Times New Roman" w:cs="Times New Roman"/>
          <w:sz w:val="24"/>
        </w:rPr>
        <w:t xml:space="preserve"> </w:t>
      </w:r>
      <w:r w:rsidR="00D269D8">
        <w:rPr>
          <w:rFonts w:ascii="Times New Roman" w:hAnsi="Times New Roman" w:cs="Times New Roman"/>
          <w:sz w:val="24"/>
        </w:rPr>
        <w:t>T</w:t>
      </w:r>
      <w:r>
        <w:rPr>
          <w:rFonts w:ascii="Times New Roman" w:hAnsi="Times New Roman" w:cs="Times New Roman"/>
          <w:sz w:val="24"/>
        </w:rPr>
        <w:t xml:space="preserve">he paper only chooses </w:t>
      </w:r>
      <w:r w:rsidRPr="00976DE9">
        <w:rPr>
          <w:rFonts w:ascii="Times New Roman" w:hAnsi="Times New Roman" w:cs="Times New Roman"/>
          <w:i/>
          <w:iCs/>
          <w:sz w:val="24"/>
        </w:rPr>
        <w:t>following the schedule</w:t>
      </w:r>
      <w:r>
        <w:rPr>
          <w:rFonts w:ascii="Times New Roman" w:hAnsi="Times New Roman" w:cs="Times New Roman"/>
          <w:sz w:val="24"/>
        </w:rPr>
        <w:t xml:space="preserve"> as </w:t>
      </w:r>
      <w:r w:rsidR="0002476D">
        <w:rPr>
          <w:rFonts w:ascii="Times New Roman" w:hAnsi="Times New Roman" w:cs="Times New Roman"/>
          <w:sz w:val="24"/>
        </w:rPr>
        <w:t>people’s</w:t>
      </w:r>
      <w:r>
        <w:rPr>
          <w:rFonts w:ascii="Times New Roman" w:hAnsi="Times New Roman" w:cs="Times New Roman"/>
          <w:sz w:val="24"/>
        </w:rPr>
        <w:t xml:space="preserve"> trip planning strategy,</w:t>
      </w:r>
      <w:r w:rsidR="00976DE9">
        <w:rPr>
          <w:rFonts w:ascii="Times New Roman" w:hAnsi="Times New Roman" w:cs="Times New Roman"/>
          <w:sz w:val="24"/>
        </w:rPr>
        <w:t xml:space="preserve"> which cannot be universally applied to every transit user. As real-time information </w:t>
      </w:r>
      <w:r w:rsidR="00C635F1">
        <w:rPr>
          <w:rFonts w:ascii="Times New Roman" w:hAnsi="Times New Roman" w:cs="Times New Roman"/>
          <w:sz w:val="24"/>
        </w:rPr>
        <w:t xml:space="preserve">(RTI) </w:t>
      </w:r>
      <w:r w:rsidR="00976DE9">
        <w:rPr>
          <w:rFonts w:ascii="Times New Roman" w:hAnsi="Times New Roman" w:cs="Times New Roman"/>
          <w:sz w:val="24"/>
        </w:rPr>
        <w:t>becomes more accessible, more advanced real-</w:t>
      </w:r>
      <w:r w:rsidR="00976DE9">
        <w:rPr>
          <w:rFonts w:ascii="Times New Roman" w:hAnsi="Times New Roman" w:cs="Times New Roman"/>
          <w:sz w:val="24"/>
        </w:rPr>
        <w:lastRenderedPageBreak/>
        <w:t xml:space="preserve">time predicting algorithm can significantly enhance the experience of a user. </w:t>
      </w:r>
      <w:r w:rsidR="00616DF1">
        <w:rPr>
          <w:rFonts w:ascii="Times New Roman" w:hAnsi="Times New Roman" w:cs="Times New Roman"/>
          <w:sz w:val="24"/>
        </w:rPr>
        <w:t>Instead, w</w:t>
      </w:r>
      <w:r w:rsidR="00976DE9">
        <w:rPr>
          <w:rFonts w:ascii="Times New Roman" w:hAnsi="Times New Roman" w:cs="Times New Roman"/>
          <w:sz w:val="24"/>
        </w:rPr>
        <w:t xml:space="preserve">e provide the retrospective and realistic as the upper </w:t>
      </w:r>
      <w:r w:rsidR="00616DF1">
        <w:rPr>
          <w:rFonts w:ascii="Times New Roman" w:hAnsi="Times New Roman" w:cs="Times New Roman"/>
          <w:sz w:val="24"/>
        </w:rPr>
        <w:t xml:space="preserve">bound (perfect RTI) </w:t>
      </w:r>
      <w:r w:rsidR="00976DE9">
        <w:rPr>
          <w:rFonts w:ascii="Times New Roman" w:hAnsi="Times New Roman" w:cs="Times New Roman"/>
          <w:sz w:val="24"/>
        </w:rPr>
        <w:t xml:space="preserve">and lower bound </w:t>
      </w:r>
      <w:r w:rsidR="00616DF1">
        <w:rPr>
          <w:rFonts w:ascii="Times New Roman" w:hAnsi="Times New Roman" w:cs="Times New Roman"/>
          <w:sz w:val="24"/>
        </w:rPr>
        <w:t>(no RTI) as references</w:t>
      </w:r>
      <w:r w:rsidR="00976DE9">
        <w:rPr>
          <w:rFonts w:ascii="Times New Roman" w:hAnsi="Times New Roman" w:cs="Times New Roman"/>
          <w:sz w:val="24"/>
        </w:rPr>
        <w:t>.</w:t>
      </w:r>
      <w:r w:rsidR="002319ED">
        <w:rPr>
          <w:rFonts w:ascii="Times New Roman" w:hAnsi="Times New Roman" w:cs="Times New Roman"/>
          <w:sz w:val="24"/>
        </w:rPr>
        <w:t xml:space="preserve"> </w:t>
      </w:r>
      <w:r w:rsidR="00D269D8">
        <w:rPr>
          <w:rFonts w:ascii="Times New Roman" w:hAnsi="Times New Roman" w:cs="Times New Roman"/>
          <w:sz w:val="24"/>
        </w:rPr>
        <w:t>2)</w:t>
      </w:r>
      <w:r w:rsidR="002319ED">
        <w:rPr>
          <w:rFonts w:ascii="Times New Roman" w:hAnsi="Times New Roman" w:cs="Times New Roman"/>
          <w:sz w:val="24"/>
        </w:rPr>
        <w:t xml:space="preserve"> </w:t>
      </w:r>
      <w:r w:rsidR="00D269D8">
        <w:rPr>
          <w:rFonts w:ascii="Times New Roman" w:hAnsi="Times New Roman" w:cs="Times New Roman"/>
          <w:sz w:val="24"/>
        </w:rPr>
        <w:t>D</w:t>
      </w:r>
      <w:r>
        <w:rPr>
          <w:rFonts w:ascii="Times New Roman" w:hAnsi="Times New Roman" w:cs="Times New Roman"/>
          <w:sz w:val="24"/>
        </w:rPr>
        <w:t>espite incorporating users’ cognitive factors in the calculation,</w:t>
      </w:r>
      <w:r w:rsidR="002319ED">
        <w:rPr>
          <w:rFonts w:ascii="Times New Roman" w:hAnsi="Times New Roman" w:cs="Times New Roman"/>
          <w:sz w:val="24"/>
        </w:rPr>
        <w:t xml:space="preserve"> the paper’s scope is still within the physical accessibility afforded by the system and there are no behavioral data to </w:t>
      </w:r>
      <w:r w:rsidR="00F161B7">
        <w:rPr>
          <w:rFonts w:ascii="Times New Roman" w:hAnsi="Times New Roman" w:cs="Times New Roman"/>
          <w:sz w:val="24"/>
        </w:rPr>
        <w:t xml:space="preserve">moreover </w:t>
      </w:r>
      <w:r w:rsidR="00571FC9">
        <w:rPr>
          <w:rFonts w:ascii="Times New Roman" w:hAnsi="Times New Roman" w:cs="Times New Roman"/>
          <w:sz w:val="24"/>
        </w:rPr>
        <w:t xml:space="preserve">reaffirm </w:t>
      </w:r>
      <w:r w:rsidR="00F161B7">
        <w:rPr>
          <w:rFonts w:ascii="Times New Roman" w:hAnsi="Times New Roman" w:cs="Times New Roman"/>
          <w:sz w:val="24"/>
        </w:rPr>
        <w:t>the findings</w:t>
      </w:r>
      <w:r w:rsidR="0097575E">
        <w:rPr>
          <w:rFonts w:ascii="Times New Roman" w:hAnsi="Times New Roman" w:cs="Times New Roman"/>
          <w:sz w:val="24"/>
        </w:rPr>
        <w:t>, such as how the measured unreliability impacts actual user’s transit experience or overall ridership</w:t>
      </w:r>
      <w:r w:rsidR="002319ED">
        <w:rPr>
          <w:rFonts w:ascii="Times New Roman" w:hAnsi="Times New Roman" w:cs="Times New Roman"/>
          <w:sz w:val="24"/>
        </w:rPr>
        <w:t>.</w:t>
      </w:r>
      <w:r w:rsidR="00986675">
        <w:rPr>
          <w:rFonts w:ascii="Times New Roman" w:hAnsi="Times New Roman" w:cs="Times New Roman"/>
          <w:sz w:val="24"/>
        </w:rPr>
        <w:t xml:space="preserve"> </w:t>
      </w:r>
      <w:r w:rsidR="00BD19C5">
        <w:rPr>
          <w:rFonts w:ascii="Times New Roman" w:hAnsi="Times New Roman" w:cs="Times New Roman"/>
          <w:sz w:val="24"/>
        </w:rPr>
        <w:t xml:space="preserve">Future studies </w:t>
      </w:r>
      <w:r w:rsidR="00986675">
        <w:rPr>
          <w:rFonts w:ascii="Times New Roman" w:hAnsi="Times New Roman" w:cs="Times New Roman"/>
          <w:sz w:val="24"/>
        </w:rPr>
        <w:t xml:space="preserve">can survey transit users’ perceived accessibility and compare </w:t>
      </w:r>
      <w:r w:rsidR="00285E91">
        <w:rPr>
          <w:rFonts w:ascii="Times New Roman" w:hAnsi="Times New Roman" w:cs="Times New Roman"/>
          <w:sz w:val="24"/>
        </w:rPr>
        <w:t>the results</w:t>
      </w:r>
      <w:r w:rsidR="00986675">
        <w:rPr>
          <w:rFonts w:ascii="Times New Roman" w:hAnsi="Times New Roman" w:cs="Times New Roman"/>
          <w:sz w:val="24"/>
        </w:rPr>
        <w:t xml:space="preserve"> with </w:t>
      </w:r>
      <w:r w:rsidR="00A81E75">
        <w:rPr>
          <w:rFonts w:ascii="Times New Roman" w:hAnsi="Times New Roman" w:cs="Times New Roman"/>
          <w:sz w:val="24"/>
        </w:rPr>
        <w:t xml:space="preserve">the three </w:t>
      </w:r>
      <w:r w:rsidR="00E00AF1">
        <w:rPr>
          <w:rFonts w:ascii="Times New Roman" w:hAnsi="Times New Roman" w:cs="Times New Roman"/>
          <w:sz w:val="24"/>
        </w:rPr>
        <w:t xml:space="preserve">introduced measures </w:t>
      </w:r>
      <w:r w:rsidR="00A81E75">
        <w:rPr>
          <w:rFonts w:ascii="Times New Roman" w:hAnsi="Times New Roman" w:cs="Times New Roman"/>
          <w:sz w:val="24"/>
        </w:rPr>
        <w:t>to investigate the impact of unreliability on the demand side</w:t>
      </w:r>
      <w:r w:rsidR="00986675">
        <w:rPr>
          <w:rFonts w:ascii="Times New Roman" w:hAnsi="Times New Roman" w:cs="Times New Roman"/>
          <w:sz w:val="24"/>
        </w:rPr>
        <w:t xml:space="preserve">. </w:t>
      </w:r>
      <w:r w:rsidR="00D269D8">
        <w:rPr>
          <w:rFonts w:ascii="Times New Roman" w:hAnsi="Times New Roman" w:cs="Times New Roman"/>
          <w:sz w:val="24"/>
        </w:rPr>
        <w:t>3) T</w:t>
      </w:r>
      <w:r w:rsidR="001B79EB">
        <w:rPr>
          <w:rFonts w:ascii="Times New Roman" w:hAnsi="Times New Roman" w:cs="Times New Roman"/>
          <w:sz w:val="24"/>
        </w:rPr>
        <w:t xml:space="preserve">he paper develops its own routing algorithm, which cannot fully represent other mainstream routing algorithms like Open Trip Planner. However, although each algorithm can </w:t>
      </w:r>
      <w:r w:rsidR="00FE32DC">
        <w:rPr>
          <w:rFonts w:ascii="Times New Roman" w:hAnsi="Times New Roman" w:cs="Times New Roman"/>
          <w:sz w:val="24"/>
        </w:rPr>
        <w:t xml:space="preserve">have its own </w:t>
      </w:r>
      <w:r w:rsidR="001B79EB">
        <w:rPr>
          <w:rFonts w:ascii="Times New Roman" w:hAnsi="Times New Roman" w:cs="Times New Roman"/>
          <w:sz w:val="24"/>
        </w:rPr>
        <w:t xml:space="preserve">specific implementation, it is indeed a </w:t>
      </w:r>
      <w:r w:rsidR="002D03CB">
        <w:rPr>
          <w:rFonts w:ascii="Times New Roman" w:hAnsi="Times New Roman" w:cs="Times New Roman"/>
          <w:sz w:val="24"/>
        </w:rPr>
        <w:t xml:space="preserve">universal </w:t>
      </w:r>
      <w:r w:rsidR="001B79EB">
        <w:rPr>
          <w:rFonts w:ascii="Times New Roman" w:hAnsi="Times New Roman" w:cs="Times New Roman"/>
          <w:sz w:val="24"/>
        </w:rPr>
        <w:t xml:space="preserve">risk for retrospective-based algorithm to make </w:t>
      </w:r>
      <w:r w:rsidR="008C4FD1">
        <w:rPr>
          <w:rFonts w:ascii="Times New Roman" w:hAnsi="Times New Roman" w:cs="Times New Roman"/>
          <w:sz w:val="24"/>
        </w:rPr>
        <w:t>the</w:t>
      </w:r>
      <w:r w:rsidR="00DB5A72">
        <w:rPr>
          <w:rFonts w:ascii="Times New Roman" w:hAnsi="Times New Roman" w:cs="Times New Roman"/>
          <w:sz w:val="24"/>
        </w:rPr>
        <w:t xml:space="preserve"> overestima</w:t>
      </w:r>
      <w:r w:rsidR="002F5D55">
        <w:rPr>
          <w:rFonts w:ascii="Times New Roman" w:hAnsi="Times New Roman" w:cs="Times New Roman"/>
          <w:sz w:val="24"/>
        </w:rPr>
        <w:t>tion</w:t>
      </w:r>
      <w:r w:rsidR="001B79EB">
        <w:rPr>
          <w:rFonts w:ascii="Times New Roman" w:hAnsi="Times New Roman" w:cs="Times New Roman"/>
          <w:sz w:val="24"/>
        </w:rPr>
        <w:t xml:space="preserve"> mistake</w:t>
      </w:r>
      <w:r w:rsidR="00AC449D">
        <w:rPr>
          <w:rFonts w:ascii="Times New Roman" w:hAnsi="Times New Roman" w:cs="Times New Roman"/>
          <w:sz w:val="24"/>
        </w:rPr>
        <w:t>s</w:t>
      </w:r>
      <w:r w:rsidR="001B79EB">
        <w:rPr>
          <w:rFonts w:ascii="Times New Roman" w:hAnsi="Times New Roman" w:cs="Times New Roman"/>
          <w:sz w:val="24"/>
        </w:rPr>
        <w:t xml:space="preserve"> </w:t>
      </w:r>
      <w:r w:rsidR="002D03CB">
        <w:rPr>
          <w:rFonts w:ascii="Times New Roman" w:hAnsi="Times New Roman" w:cs="Times New Roman"/>
          <w:sz w:val="24"/>
        </w:rPr>
        <w:t>discussed in this paper</w:t>
      </w:r>
      <w:r w:rsidR="00D269D8">
        <w:rPr>
          <w:rFonts w:ascii="Times New Roman" w:hAnsi="Times New Roman" w:cs="Times New Roman"/>
          <w:sz w:val="24"/>
        </w:rPr>
        <w:t>.</w:t>
      </w:r>
    </w:p>
    <w:p w14:paraId="23A4578E" w14:textId="684ECA8A" w:rsidR="00A53195" w:rsidRDefault="00A53195" w:rsidP="00674454">
      <w:pPr>
        <w:spacing w:line="480" w:lineRule="auto"/>
        <w:jc w:val="both"/>
        <w:rPr>
          <w:rFonts w:ascii="Times New Roman" w:hAnsi="Times New Roman" w:cs="Times New Roman"/>
          <w:sz w:val="24"/>
        </w:rPr>
      </w:pPr>
    </w:p>
    <w:p w14:paraId="6C036B43" w14:textId="589FC4AD" w:rsidR="00ED6741" w:rsidRDefault="00ED6741" w:rsidP="00674454">
      <w:pPr>
        <w:spacing w:line="480" w:lineRule="auto"/>
        <w:jc w:val="both"/>
        <w:rPr>
          <w:rFonts w:ascii="Times New Roman" w:hAnsi="Times New Roman" w:cs="Times New Roman"/>
          <w:sz w:val="24"/>
        </w:rPr>
      </w:pPr>
      <w:r>
        <w:rPr>
          <w:rFonts w:ascii="Times New Roman" w:hAnsi="Times New Roman" w:cs="Times New Roman"/>
          <w:sz w:val="24"/>
        </w:rPr>
        <w:t>Statements and declarations: None</w:t>
      </w:r>
    </w:p>
    <w:p w14:paraId="0DCC0E57" w14:textId="77777777" w:rsidR="00ED6741" w:rsidRDefault="00ED6741" w:rsidP="00674454">
      <w:pPr>
        <w:spacing w:line="480" w:lineRule="auto"/>
        <w:jc w:val="both"/>
        <w:rPr>
          <w:rFonts w:ascii="Times New Roman" w:hAnsi="Times New Roman" w:cs="Times New Roman"/>
          <w:sz w:val="24"/>
        </w:rPr>
      </w:pPr>
    </w:p>
    <w:p w14:paraId="63F51F84" w14:textId="5D38BA57" w:rsidR="00594A01" w:rsidRDefault="00594A01" w:rsidP="00674454">
      <w:pPr>
        <w:spacing w:line="480" w:lineRule="auto"/>
        <w:jc w:val="both"/>
        <w:rPr>
          <w:rFonts w:ascii="Times New Roman" w:hAnsi="Times New Roman" w:cs="Times New Roman"/>
          <w:sz w:val="24"/>
        </w:rPr>
      </w:pPr>
      <w:r>
        <w:rPr>
          <w:rFonts w:ascii="Times New Roman" w:hAnsi="Times New Roman" w:cs="Times New Roman"/>
          <w:sz w:val="24"/>
        </w:rPr>
        <w:t>References:</w:t>
      </w:r>
    </w:p>
    <w:p w14:paraId="03F80D6B" w14:textId="35611ED8" w:rsidR="00974976" w:rsidRPr="00974976" w:rsidRDefault="002700E2"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Pr>
          <w:rFonts w:ascii="Times New Roman" w:hAnsi="Times New Roman" w:cs="Times New Roman"/>
          <w:sz w:val="24"/>
        </w:rPr>
        <w:fldChar w:fldCharType="begin" w:fldLock="1"/>
      </w:r>
      <w:r>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974976" w:rsidRPr="00974976">
        <w:rPr>
          <w:rFonts w:ascii="Times New Roman" w:hAnsi="Times New Roman" w:cs="Times New Roman"/>
          <w:noProof/>
          <w:sz w:val="24"/>
          <w:szCs w:val="24"/>
        </w:rPr>
        <w:t xml:space="preserve">Ahn, B.-H., &amp; Shin, J.-Y. (1991). Vehicle-routeing with time windows and time-varying congestion. </w:t>
      </w:r>
      <w:r w:rsidR="00974976" w:rsidRPr="00974976">
        <w:rPr>
          <w:rFonts w:ascii="Times New Roman" w:hAnsi="Times New Roman" w:cs="Times New Roman"/>
          <w:i/>
          <w:iCs/>
          <w:noProof/>
          <w:sz w:val="24"/>
          <w:szCs w:val="24"/>
        </w:rPr>
        <w:t>Journal of the Operational Research Society</w:t>
      </w:r>
      <w:r w:rsidR="00974976" w:rsidRPr="00974976">
        <w:rPr>
          <w:rFonts w:ascii="Times New Roman" w:hAnsi="Times New Roman" w:cs="Times New Roman"/>
          <w:noProof/>
          <w:sz w:val="24"/>
          <w:szCs w:val="24"/>
        </w:rPr>
        <w:t xml:space="preserve">, </w:t>
      </w:r>
      <w:r w:rsidR="00974976" w:rsidRPr="00974976">
        <w:rPr>
          <w:rFonts w:ascii="Times New Roman" w:hAnsi="Times New Roman" w:cs="Times New Roman"/>
          <w:i/>
          <w:iCs/>
          <w:noProof/>
          <w:sz w:val="24"/>
          <w:szCs w:val="24"/>
        </w:rPr>
        <w:t>42</w:t>
      </w:r>
      <w:r w:rsidR="00974976" w:rsidRPr="00974976">
        <w:rPr>
          <w:rFonts w:ascii="Times New Roman" w:hAnsi="Times New Roman" w:cs="Times New Roman"/>
          <w:noProof/>
          <w:sz w:val="24"/>
          <w:szCs w:val="24"/>
        </w:rPr>
        <w:t>(5), 393–400.</w:t>
      </w:r>
    </w:p>
    <w:p w14:paraId="5E276FCD"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Arbex, R., &amp; Cunha, C. B. (2020). Estimating the influence of crowding and travel time variability on accessibility to jobs in a large public transport network using smart card big data. </w:t>
      </w:r>
      <w:r w:rsidRPr="00974976">
        <w:rPr>
          <w:rFonts w:ascii="Times New Roman" w:hAnsi="Times New Roman" w:cs="Times New Roman"/>
          <w:i/>
          <w:iCs/>
          <w:noProof/>
          <w:sz w:val="24"/>
          <w:szCs w:val="24"/>
        </w:rPr>
        <w:t>Journal of Transport Geography</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85</w:t>
      </w:r>
      <w:r w:rsidRPr="00974976">
        <w:rPr>
          <w:rFonts w:ascii="Times New Roman" w:hAnsi="Times New Roman" w:cs="Times New Roman"/>
          <w:noProof/>
          <w:sz w:val="24"/>
          <w:szCs w:val="24"/>
        </w:rPr>
        <w:t>, 102671.</w:t>
      </w:r>
    </w:p>
    <w:p w14:paraId="29F8F293"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Banister, D. (2008). The sustainable mobility paradigm. </w:t>
      </w:r>
      <w:r w:rsidRPr="00974976">
        <w:rPr>
          <w:rFonts w:ascii="Times New Roman" w:hAnsi="Times New Roman" w:cs="Times New Roman"/>
          <w:i/>
          <w:iCs/>
          <w:noProof/>
          <w:sz w:val="24"/>
          <w:szCs w:val="24"/>
        </w:rPr>
        <w:t>Transport Policy</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15</w:t>
      </w:r>
      <w:r w:rsidRPr="00974976">
        <w:rPr>
          <w:rFonts w:ascii="Times New Roman" w:hAnsi="Times New Roman" w:cs="Times New Roman"/>
          <w:noProof/>
          <w:sz w:val="24"/>
          <w:szCs w:val="24"/>
        </w:rPr>
        <w:t>(2), 73–80.</w:t>
      </w:r>
    </w:p>
    <w:p w14:paraId="4E7EC8D8"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lastRenderedPageBreak/>
        <w:t xml:space="preserve">Barbeau, S. J., &amp; Antrim, A. (2013). The Many Uses of GTFS Data – Opening the Door to Transit and Multimodal Applications. </w:t>
      </w:r>
      <w:r w:rsidRPr="00974976">
        <w:rPr>
          <w:rFonts w:ascii="Times New Roman" w:hAnsi="Times New Roman" w:cs="Times New Roman"/>
          <w:i/>
          <w:iCs/>
          <w:noProof/>
          <w:sz w:val="24"/>
          <w:szCs w:val="24"/>
        </w:rPr>
        <w:t>ITS America 2013</w:t>
      </w:r>
      <w:r w:rsidRPr="00974976">
        <w:rPr>
          <w:rFonts w:ascii="Times New Roman" w:hAnsi="Times New Roman" w:cs="Times New Roman"/>
          <w:noProof/>
          <w:sz w:val="24"/>
          <w:szCs w:val="24"/>
        </w:rPr>
        <w:t>. Retrieved from http://prezi.com/-69luw8sfabp/the-many-uses-of-gtfs-data-its-america-april-2013/</w:t>
      </w:r>
    </w:p>
    <w:p w14:paraId="70EBDF55"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Burns, L. D. (1980). </w:t>
      </w:r>
      <w:r w:rsidRPr="00974976">
        <w:rPr>
          <w:rFonts w:ascii="Times New Roman" w:hAnsi="Times New Roman" w:cs="Times New Roman"/>
          <w:i/>
          <w:iCs/>
          <w:noProof/>
          <w:sz w:val="24"/>
          <w:szCs w:val="24"/>
        </w:rPr>
        <w:t>Transportation, temporal, and spatial components of accessibility</w:t>
      </w:r>
      <w:r w:rsidRPr="00974976">
        <w:rPr>
          <w:rFonts w:ascii="Times New Roman" w:hAnsi="Times New Roman" w:cs="Times New Roman"/>
          <w:noProof/>
          <w:sz w:val="24"/>
          <w:szCs w:val="24"/>
        </w:rPr>
        <w:t>.</w:t>
      </w:r>
    </w:p>
    <w:p w14:paraId="23E3AA0E"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Central Ohio Transit Authority. (2021). Data. Retrieved June 27, 2021, from https://www.cota.com/data/</w:t>
      </w:r>
    </w:p>
    <w:p w14:paraId="6FFF9D65"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Farber, S., Bartholomew, K., Li, X., Páez, A., &amp; Habib, K. M. N. (2014). Assessing social equity in distance based transit fares using a model of travel behavior. </w:t>
      </w:r>
      <w:r w:rsidRPr="00974976">
        <w:rPr>
          <w:rFonts w:ascii="Times New Roman" w:hAnsi="Times New Roman" w:cs="Times New Roman"/>
          <w:i/>
          <w:iCs/>
          <w:noProof/>
          <w:sz w:val="24"/>
          <w:szCs w:val="24"/>
        </w:rPr>
        <w:t>Transportation Research Part A: Policy and Practice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67</w:t>
      </w:r>
      <w:r w:rsidRPr="00974976">
        <w:rPr>
          <w:rFonts w:ascii="Times New Roman" w:hAnsi="Times New Roman" w:cs="Times New Roman"/>
          <w:noProof/>
          <w:sz w:val="24"/>
          <w:szCs w:val="24"/>
        </w:rPr>
        <w:t>, 291–303.</w:t>
      </w:r>
    </w:p>
    <w:p w14:paraId="3C462261"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Fonzone, A., &amp; Schmöcker, J. D. (2014). Effects of transit real-time information usage strategies. </w:t>
      </w:r>
      <w:r w:rsidRPr="00974976">
        <w:rPr>
          <w:rFonts w:ascii="Times New Roman" w:hAnsi="Times New Roman" w:cs="Times New Roman"/>
          <w:i/>
          <w:iCs/>
          <w:noProof/>
          <w:sz w:val="24"/>
          <w:szCs w:val="24"/>
        </w:rPr>
        <w:t>Transportation Research Record</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2417</w:t>
      </w:r>
      <w:r w:rsidRPr="00974976">
        <w:rPr>
          <w:rFonts w:ascii="Times New Roman" w:hAnsi="Times New Roman" w:cs="Times New Roman"/>
          <w:noProof/>
          <w:sz w:val="24"/>
          <w:szCs w:val="24"/>
        </w:rPr>
        <w:t>(1), 121–129. https://doi.org/10.3141/2417-13</w:t>
      </w:r>
    </w:p>
    <w:p w14:paraId="69A1B249"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Gendreau, M., Ghiani, G., &amp; Guerriero, E. (2015). Time-dependent routing problems: A review. </w:t>
      </w:r>
      <w:r w:rsidRPr="00974976">
        <w:rPr>
          <w:rFonts w:ascii="Times New Roman" w:hAnsi="Times New Roman" w:cs="Times New Roman"/>
          <w:i/>
          <w:iCs/>
          <w:noProof/>
          <w:sz w:val="24"/>
          <w:szCs w:val="24"/>
        </w:rPr>
        <w:t>Computers &amp; Operations Research</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64</w:t>
      </w:r>
      <w:r w:rsidRPr="00974976">
        <w:rPr>
          <w:rFonts w:ascii="Times New Roman" w:hAnsi="Times New Roman" w:cs="Times New Roman"/>
          <w:noProof/>
          <w:sz w:val="24"/>
          <w:szCs w:val="24"/>
        </w:rPr>
        <w:t>, 189–197.</w:t>
      </w:r>
    </w:p>
    <w:p w14:paraId="7B418C8F"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Golden, B. (1976). Shortest-path algorithms: A comparison. </w:t>
      </w:r>
      <w:r w:rsidRPr="00974976">
        <w:rPr>
          <w:rFonts w:ascii="Times New Roman" w:hAnsi="Times New Roman" w:cs="Times New Roman"/>
          <w:i/>
          <w:iCs/>
          <w:noProof/>
          <w:sz w:val="24"/>
          <w:szCs w:val="24"/>
        </w:rPr>
        <w:t>Operations Research</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24</w:t>
      </w:r>
      <w:r w:rsidRPr="00974976">
        <w:rPr>
          <w:rFonts w:ascii="Times New Roman" w:hAnsi="Times New Roman" w:cs="Times New Roman"/>
          <w:noProof/>
          <w:sz w:val="24"/>
          <w:szCs w:val="24"/>
        </w:rPr>
        <w:t>(6), 1164–1168.</w:t>
      </w:r>
    </w:p>
    <w:p w14:paraId="1CBA3553"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Google Developers. (2020). GTFS Static Overview | Static Transit | Google Developers. Retrieved May 26, 2021, from https://developers.google.com/transit/gtfs/</w:t>
      </w:r>
    </w:p>
    <w:p w14:paraId="2E9C6FDE"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Hägerstrand, T. (1970). </w:t>
      </w:r>
      <w:r w:rsidRPr="00974976">
        <w:rPr>
          <w:rFonts w:ascii="Times New Roman" w:hAnsi="Times New Roman" w:cs="Times New Roman"/>
          <w:i/>
          <w:iCs/>
          <w:noProof/>
          <w:sz w:val="24"/>
          <w:szCs w:val="24"/>
        </w:rPr>
        <w:t>What about people in regional</w:t>
      </w:r>
      <w:r w:rsidRPr="00974976">
        <w:rPr>
          <w:rFonts w:ascii="Times New Roman" w:hAnsi="Times New Roman" w:cs="Times New Roman"/>
          <w:noProof/>
          <w:sz w:val="24"/>
          <w:szCs w:val="24"/>
        </w:rPr>
        <w:t>.</w:t>
      </w:r>
    </w:p>
    <w:p w14:paraId="427C72C3"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Hall, R. W. (1983). Travel outcome and performance: the effect of uncertainty on accessibility. </w:t>
      </w:r>
      <w:r w:rsidRPr="00974976">
        <w:rPr>
          <w:rFonts w:ascii="Times New Roman" w:hAnsi="Times New Roman" w:cs="Times New Roman"/>
          <w:i/>
          <w:iCs/>
          <w:noProof/>
          <w:sz w:val="24"/>
          <w:szCs w:val="24"/>
        </w:rPr>
        <w:t>Transportation Research Part B: Methodological</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17</w:t>
      </w:r>
      <w:r w:rsidRPr="00974976">
        <w:rPr>
          <w:rFonts w:ascii="Times New Roman" w:hAnsi="Times New Roman" w:cs="Times New Roman"/>
          <w:noProof/>
          <w:sz w:val="24"/>
          <w:szCs w:val="24"/>
        </w:rPr>
        <w:t>(4), 275–290.</w:t>
      </w:r>
    </w:p>
    <w:p w14:paraId="3B4B77E2"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lastRenderedPageBreak/>
        <w:t xml:space="preserve">Handy, S. (2020). Is accessibility an idea whose time has finally come? </w:t>
      </w:r>
      <w:r w:rsidRPr="00974976">
        <w:rPr>
          <w:rFonts w:ascii="Times New Roman" w:hAnsi="Times New Roman" w:cs="Times New Roman"/>
          <w:i/>
          <w:iCs/>
          <w:noProof/>
          <w:sz w:val="24"/>
          <w:szCs w:val="24"/>
        </w:rPr>
        <w:t>Transportation Research Part D: Transport and Environment</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83</w:t>
      </w:r>
      <w:r w:rsidRPr="00974976">
        <w:rPr>
          <w:rFonts w:ascii="Times New Roman" w:hAnsi="Times New Roman" w:cs="Times New Roman"/>
          <w:noProof/>
          <w:sz w:val="24"/>
          <w:szCs w:val="24"/>
        </w:rPr>
        <w:t>, 102319.</w:t>
      </w:r>
    </w:p>
    <w:p w14:paraId="5942F929"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Hansen, W. G. (1959). How accessibility shapes land use. </w:t>
      </w:r>
      <w:r w:rsidRPr="00974976">
        <w:rPr>
          <w:rFonts w:ascii="Times New Roman" w:hAnsi="Times New Roman" w:cs="Times New Roman"/>
          <w:i/>
          <w:iCs/>
          <w:noProof/>
          <w:sz w:val="24"/>
          <w:szCs w:val="24"/>
        </w:rPr>
        <w:t>Journal of the American Institute of Planners</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25</w:t>
      </w:r>
      <w:r w:rsidRPr="00974976">
        <w:rPr>
          <w:rFonts w:ascii="Times New Roman" w:hAnsi="Times New Roman" w:cs="Times New Roman"/>
          <w:noProof/>
          <w:sz w:val="24"/>
          <w:szCs w:val="24"/>
        </w:rPr>
        <w:t>(2), 73–76.</w:t>
      </w:r>
    </w:p>
    <w:p w14:paraId="795D6E7C"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Hsiao, S., Lu, J., Sterling, J., &amp; Weatherford, M. (1997). Use of geographic information system for analysis of transit pedestrian access. </w:t>
      </w:r>
      <w:r w:rsidRPr="00974976">
        <w:rPr>
          <w:rFonts w:ascii="Times New Roman" w:hAnsi="Times New Roman" w:cs="Times New Roman"/>
          <w:i/>
          <w:iCs/>
          <w:noProof/>
          <w:sz w:val="24"/>
          <w:szCs w:val="24"/>
        </w:rPr>
        <w:t>Transportation Research Record</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1604</w:t>
      </w:r>
      <w:r w:rsidRPr="00974976">
        <w:rPr>
          <w:rFonts w:ascii="Times New Roman" w:hAnsi="Times New Roman" w:cs="Times New Roman"/>
          <w:noProof/>
          <w:sz w:val="24"/>
          <w:szCs w:val="24"/>
        </w:rPr>
        <w:t>(1), 50–59.</w:t>
      </w:r>
    </w:p>
    <w:p w14:paraId="10648E06"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Ichoua, S., Gendreau, M., &amp; Potvin, J.-Y. (2003). Vehicle dispatching with time-dependent travel times. </w:t>
      </w:r>
      <w:r w:rsidRPr="00974976">
        <w:rPr>
          <w:rFonts w:ascii="Times New Roman" w:hAnsi="Times New Roman" w:cs="Times New Roman"/>
          <w:i/>
          <w:iCs/>
          <w:noProof/>
          <w:sz w:val="24"/>
          <w:szCs w:val="24"/>
        </w:rPr>
        <w:t>European Journal of Operational Research</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144</w:t>
      </w:r>
      <w:r w:rsidRPr="00974976">
        <w:rPr>
          <w:rFonts w:ascii="Times New Roman" w:hAnsi="Times New Roman" w:cs="Times New Roman"/>
          <w:noProof/>
          <w:sz w:val="24"/>
          <w:szCs w:val="24"/>
        </w:rPr>
        <w:t>(2), 379–396.</w:t>
      </w:r>
    </w:p>
    <w:p w14:paraId="7CA94322"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Ingram, D. R. (1971). The concept of accessibility: a search for an operational form. </w:t>
      </w:r>
      <w:r w:rsidRPr="00974976">
        <w:rPr>
          <w:rFonts w:ascii="Times New Roman" w:hAnsi="Times New Roman" w:cs="Times New Roman"/>
          <w:i/>
          <w:iCs/>
          <w:noProof/>
          <w:sz w:val="24"/>
          <w:szCs w:val="24"/>
        </w:rPr>
        <w:t>Regional Studies</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5</w:t>
      </w:r>
      <w:r w:rsidRPr="00974976">
        <w:rPr>
          <w:rFonts w:ascii="Times New Roman" w:hAnsi="Times New Roman" w:cs="Times New Roman"/>
          <w:noProof/>
          <w:sz w:val="24"/>
          <w:szCs w:val="24"/>
        </w:rPr>
        <w:t>(2), 101–107.</w:t>
      </w:r>
    </w:p>
    <w:p w14:paraId="04817015"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Kim, H., &amp; Song, Y. (2018). An integrated measure of accessibility and reliability of mass transit systems. </w:t>
      </w:r>
      <w:r w:rsidRPr="00974976">
        <w:rPr>
          <w:rFonts w:ascii="Times New Roman" w:hAnsi="Times New Roman" w:cs="Times New Roman"/>
          <w:i/>
          <w:iCs/>
          <w:noProof/>
          <w:sz w:val="24"/>
          <w:szCs w:val="24"/>
        </w:rPr>
        <w:t>Transportation</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45</w:t>
      </w:r>
      <w:r w:rsidRPr="00974976">
        <w:rPr>
          <w:rFonts w:ascii="Times New Roman" w:hAnsi="Times New Roman" w:cs="Times New Roman"/>
          <w:noProof/>
          <w:sz w:val="24"/>
          <w:szCs w:val="24"/>
        </w:rPr>
        <w:t>(4), 1075–1100.</w:t>
      </w:r>
    </w:p>
    <w:p w14:paraId="74B58B80"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Kwan, M.-P. (2000). </w:t>
      </w:r>
      <w:r w:rsidRPr="00974976">
        <w:rPr>
          <w:rFonts w:ascii="Times New Roman" w:hAnsi="Times New Roman" w:cs="Times New Roman"/>
          <w:i/>
          <w:iCs/>
          <w:noProof/>
          <w:sz w:val="24"/>
          <w:szCs w:val="24"/>
        </w:rPr>
        <w:t>Evaluating gender differences in individual accessibility: A study using trip data collected by the global positioning system</w:t>
      </w:r>
      <w:r w:rsidRPr="00974976">
        <w:rPr>
          <w:rFonts w:ascii="Times New Roman" w:hAnsi="Times New Roman" w:cs="Times New Roman"/>
          <w:noProof/>
          <w:sz w:val="24"/>
          <w:szCs w:val="24"/>
        </w:rPr>
        <w:t>.</w:t>
      </w:r>
    </w:p>
    <w:p w14:paraId="73B59E57"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Kwan, M. (1999). Gender and individual access to urban opportunities: a study using space–time measures. </w:t>
      </w:r>
      <w:r w:rsidRPr="00974976">
        <w:rPr>
          <w:rFonts w:ascii="Times New Roman" w:hAnsi="Times New Roman" w:cs="Times New Roman"/>
          <w:i/>
          <w:iCs/>
          <w:noProof/>
          <w:sz w:val="24"/>
          <w:szCs w:val="24"/>
        </w:rPr>
        <w:t>The Professional Geographer</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51</w:t>
      </w:r>
      <w:r w:rsidRPr="00974976">
        <w:rPr>
          <w:rFonts w:ascii="Times New Roman" w:hAnsi="Times New Roman" w:cs="Times New Roman"/>
          <w:noProof/>
          <w:sz w:val="24"/>
          <w:szCs w:val="24"/>
        </w:rPr>
        <w:t>(2), 210–227.</w:t>
      </w:r>
    </w:p>
    <w:p w14:paraId="19885EBA"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Lee, J., &amp; Miller, H. J. (2018). Measuring the impacts of new public transit services on space-time accessibility: An analysis of transit system redesign and new bus rapid transit in Columbus, Ohio, USA. </w:t>
      </w:r>
      <w:r w:rsidRPr="00974976">
        <w:rPr>
          <w:rFonts w:ascii="Times New Roman" w:hAnsi="Times New Roman" w:cs="Times New Roman"/>
          <w:i/>
          <w:iCs/>
          <w:noProof/>
          <w:sz w:val="24"/>
          <w:szCs w:val="24"/>
        </w:rPr>
        <w:t>Applied Geography</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93</w:t>
      </w:r>
      <w:r w:rsidRPr="00974976">
        <w:rPr>
          <w:rFonts w:ascii="Times New Roman" w:hAnsi="Times New Roman" w:cs="Times New Roman"/>
          <w:noProof/>
          <w:sz w:val="24"/>
          <w:szCs w:val="24"/>
        </w:rPr>
        <w:t>, 47–63. https://doi.org/10.1016/j.apgeog.2018.02.012</w:t>
      </w:r>
    </w:p>
    <w:p w14:paraId="1FA6C76F"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Lenntorp, B. (1976). Paths in space-time environments: a time-geographic sudy of movement </w:t>
      </w:r>
      <w:r w:rsidRPr="00974976">
        <w:rPr>
          <w:rFonts w:ascii="Times New Roman" w:hAnsi="Times New Roman" w:cs="Times New Roman"/>
          <w:noProof/>
          <w:sz w:val="24"/>
          <w:szCs w:val="24"/>
        </w:rPr>
        <w:lastRenderedPageBreak/>
        <w:t xml:space="preserve">possibilities of individuals. </w:t>
      </w:r>
      <w:r w:rsidRPr="00974976">
        <w:rPr>
          <w:rFonts w:ascii="Times New Roman" w:hAnsi="Times New Roman" w:cs="Times New Roman"/>
          <w:i/>
          <w:iCs/>
          <w:noProof/>
          <w:sz w:val="24"/>
          <w:szCs w:val="24"/>
        </w:rPr>
        <w:t>Lund Studies in Geography B,</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44</w:t>
      </w:r>
      <w:r w:rsidRPr="00974976">
        <w:rPr>
          <w:rFonts w:ascii="Times New Roman" w:hAnsi="Times New Roman" w:cs="Times New Roman"/>
          <w:noProof/>
          <w:sz w:val="24"/>
          <w:szCs w:val="24"/>
        </w:rPr>
        <w:t>, 150p.</w:t>
      </w:r>
    </w:p>
    <w:p w14:paraId="5C3DBA33"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Levinson, D., &amp; Wu, H. (2020). Towards a general theory of access. </w:t>
      </w:r>
      <w:r w:rsidRPr="00974976">
        <w:rPr>
          <w:rFonts w:ascii="Times New Roman" w:hAnsi="Times New Roman" w:cs="Times New Roman"/>
          <w:i/>
          <w:iCs/>
          <w:noProof/>
          <w:sz w:val="24"/>
          <w:szCs w:val="24"/>
        </w:rPr>
        <w:t>Journal of Transport and Land Use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13</w:t>
      </w:r>
      <w:r w:rsidRPr="00974976">
        <w:rPr>
          <w:rFonts w:ascii="Times New Roman" w:hAnsi="Times New Roman" w:cs="Times New Roman"/>
          <w:noProof/>
          <w:sz w:val="24"/>
          <w:szCs w:val="24"/>
        </w:rPr>
        <w:t>(1), 129–158.</w:t>
      </w:r>
    </w:p>
    <w:p w14:paraId="471D1E4E"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Liu, L., &amp; Miller, H. J. (2020a). Does real-time transit information reduce waiting time? An empirical analysis. </w:t>
      </w:r>
      <w:r w:rsidRPr="00974976">
        <w:rPr>
          <w:rFonts w:ascii="Times New Roman" w:hAnsi="Times New Roman" w:cs="Times New Roman"/>
          <w:i/>
          <w:iCs/>
          <w:noProof/>
          <w:sz w:val="24"/>
          <w:szCs w:val="24"/>
        </w:rPr>
        <w:t>Transportation Research Part A: Policy and Practice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141</w:t>
      </w:r>
      <w:r w:rsidRPr="00974976">
        <w:rPr>
          <w:rFonts w:ascii="Times New Roman" w:hAnsi="Times New Roman" w:cs="Times New Roman"/>
          <w:noProof/>
          <w:sz w:val="24"/>
          <w:szCs w:val="24"/>
        </w:rPr>
        <w:t>, 167–179.</w:t>
      </w:r>
    </w:p>
    <w:p w14:paraId="43205FC4"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Liu, L., &amp; Miller, H. J. (2020b). Measuring risk of missing transfers in public transit systems using high-resolution schedule and real-time bus location data. </w:t>
      </w:r>
      <w:r w:rsidRPr="00974976">
        <w:rPr>
          <w:rFonts w:ascii="Times New Roman" w:hAnsi="Times New Roman" w:cs="Times New Roman"/>
          <w:i/>
          <w:iCs/>
          <w:noProof/>
          <w:sz w:val="24"/>
          <w:szCs w:val="24"/>
        </w:rPr>
        <w:t>Urban Studies</w:t>
      </w:r>
      <w:r w:rsidRPr="00974976">
        <w:rPr>
          <w:rFonts w:ascii="Times New Roman" w:hAnsi="Times New Roman" w:cs="Times New Roman"/>
          <w:noProof/>
          <w:sz w:val="24"/>
          <w:szCs w:val="24"/>
        </w:rPr>
        <w:t>, 0042098020919323. https://doi.org/10.1177/0042098020919323</w:t>
      </w:r>
    </w:p>
    <w:p w14:paraId="4C06BC57"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Liu, L., Miller, H. J., &amp; Scheff, J. (2020). The impacts of COVID-19 pandemic on public transit demand in the United States. </w:t>
      </w:r>
      <w:r w:rsidRPr="00974976">
        <w:rPr>
          <w:rFonts w:ascii="Times New Roman" w:hAnsi="Times New Roman" w:cs="Times New Roman"/>
          <w:i/>
          <w:iCs/>
          <w:noProof/>
          <w:sz w:val="24"/>
          <w:szCs w:val="24"/>
        </w:rPr>
        <w:t>PLoS ONE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15</w:t>
      </w:r>
      <w:r w:rsidRPr="00974976">
        <w:rPr>
          <w:rFonts w:ascii="Times New Roman" w:hAnsi="Times New Roman" w:cs="Times New Roman"/>
          <w:noProof/>
          <w:sz w:val="24"/>
          <w:szCs w:val="24"/>
        </w:rPr>
        <w:t>(11 November), e0242476. https://doi.org/10.1371/journal.pone.0242476</w:t>
      </w:r>
    </w:p>
    <w:p w14:paraId="39744327"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Malekzadeh, A., &amp; Chung, E. (2020). A review of transit accessibility models: Challenges in developing transit accessibility models. </w:t>
      </w:r>
      <w:r w:rsidRPr="00974976">
        <w:rPr>
          <w:rFonts w:ascii="Times New Roman" w:hAnsi="Times New Roman" w:cs="Times New Roman"/>
          <w:i/>
          <w:iCs/>
          <w:noProof/>
          <w:sz w:val="24"/>
          <w:szCs w:val="24"/>
        </w:rPr>
        <w:t>International Journal of Sustainable Transportation</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14</w:t>
      </w:r>
      <w:r w:rsidRPr="00974976">
        <w:rPr>
          <w:rFonts w:ascii="Times New Roman" w:hAnsi="Times New Roman" w:cs="Times New Roman"/>
          <w:noProof/>
          <w:sz w:val="24"/>
          <w:szCs w:val="24"/>
        </w:rPr>
        <w:t>(10), 733–748.</w:t>
      </w:r>
    </w:p>
    <w:p w14:paraId="3C40F813"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Miller, H. J. (1991). Modelling accessibility using space-time prism concepts within geographical information systems. </w:t>
      </w:r>
      <w:r w:rsidRPr="00974976">
        <w:rPr>
          <w:rFonts w:ascii="Times New Roman" w:hAnsi="Times New Roman" w:cs="Times New Roman"/>
          <w:i/>
          <w:iCs/>
          <w:noProof/>
          <w:sz w:val="24"/>
          <w:szCs w:val="24"/>
        </w:rPr>
        <w:t>International Journal of Geographical Information System</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5</w:t>
      </w:r>
      <w:r w:rsidRPr="00974976">
        <w:rPr>
          <w:rFonts w:ascii="Times New Roman" w:hAnsi="Times New Roman" w:cs="Times New Roman"/>
          <w:noProof/>
          <w:sz w:val="24"/>
          <w:szCs w:val="24"/>
        </w:rPr>
        <w:t>(3), 287–301.</w:t>
      </w:r>
    </w:p>
    <w:p w14:paraId="2379C0A1"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Miller, H. J. (1999). Measuring space‐time accessibility benefits within transportation networks: Basic theory and computational procedures. </w:t>
      </w:r>
      <w:r w:rsidRPr="00974976">
        <w:rPr>
          <w:rFonts w:ascii="Times New Roman" w:hAnsi="Times New Roman" w:cs="Times New Roman"/>
          <w:i/>
          <w:iCs/>
          <w:noProof/>
          <w:sz w:val="24"/>
          <w:szCs w:val="24"/>
        </w:rPr>
        <w:t>Geographical Analysis</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31</w:t>
      </w:r>
      <w:r w:rsidRPr="00974976">
        <w:rPr>
          <w:rFonts w:ascii="Times New Roman" w:hAnsi="Times New Roman" w:cs="Times New Roman"/>
          <w:noProof/>
          <w:sz w:val="24"/>
          <w:szCs w:val="24"/>
        </w:rPr>
        <w:t>(1), 187–212.</w:t>
      </w:r>
    </w:p>
    <w:p w14:paraId="10DF9E28"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Miller, H. J. (2017). Time geography and space-time prism. </w:t>
      </w:r>
      <w:r w:rsidRPr="00974976">
        <w:rPr>
          <w:rFonts w:ascii="Times New Roman" w:hAnsi="Times New Roman" w:cs="Times New Roman"/>
          <w:i/>
          <w:iCs/>
          <w:noProof/>
          <w:sz w:val="24"/>
          <w:szCs w:val="24"/>
        </w:rPr>
        <w:t>International Encyclopedia of Geography: People, the Earth, Environment and Technology</w:t>
      </w:r>
      <w:r w:rsidRPr="00974976">
        <w:rPr>
          <w:rFonts w:ascii="Times New Roman" w:hAnsi="Times New Roman" w:cs="Times New Roman"/>
          <w:noProof/>
          <w:sz w:val="24"/>
          <w:szCs w:val="24"/>
        </w:rPr>
        <w:t>, 1–19.</w:t>
      </w:r>
    </w:p>
    <w:p w14:paraId="6DC32AD0"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lastRenderedPageBreak/>
        <w:t xml:space="preserve">Mohadisdudis, H. M., &amp; Ali, N. M. (2014). A study of smartphone usage and barriers among the elderly. </w:t>
      </w:r>
      <w:r w:rsidRPr="00974976">
        <w:rPr>
          <w:rFonts w:ascii="Times New Roman" w:hAnsi="Times New Roman" w:cs="Times New Roman"/>
          <w:i/>
          <w:iCs/>
          <w:noProof/>
          <w:sz w:val="24"/>
          <w:szCs w:val="24"/>
        </w:rPr>
        <w:t>2014 3rd International Conference on User Science and Engineering (i-USEr)</w:t>
      </w:r>
      <w:r w:rsidRPr="00974976">
        <w:rPr>
          <w:rFonts w:ascii="Times New Roman" w:hAnsi="Times New Roman" w:cs="Times New Roman"/>
          <w:noProof/>
          <w:sz w:val="24"/>
          <w:szCs w:val="24"/>
        </w:rPr>
        <w:t>, 109–114. IEEE.</w:t>
      </w:r>
    </w:p>
    <w:p w14:paraId="734E55EF"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Neutens, T., Witlox, F., &amp; Demaeyer, P. (2007). Individual accessibility and travel possibilities: A literature review on time geography. </w:t>
      </w:r>
      <w:r w:rsidRPr="00974976">
        <w:rPr>
          <w:rFonts w:ascii="Times New Roman" w:hAnsi="Times New Roman" w:cs="Times New Roman"/>
          <w:i/>
          <w:iCs/>
          <w:noProof/>
          <w:sz w:val="24"/>
          <w:szCs w:val="24"/>
        </w:rPr>
        <w:t>European Journal of Transport and Infrastructure Research</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7</w:t>
      </w:r>
      <w:r w:rsidRPr="00974976">
        <w:rPr>
          <w:rFonts w:ascii="Times New Roman" w:hAnsi="Times New Roman" w:cs="Times New Roman"/>
          <w:noProof/>
          <w:sz w:val="24"/>
          <w:szCs w:val="24"/>
        </w:rPr>
        <w:t>(4).</w:t>
      </w:r>
    </w:p>
    <w:p w14:paraId="1F43B314"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O’Sullivan, D., Morrison, A., &amp; Shearer, J. (2000). Using desktop GIS for the investigation of accessibility by public transport: an isochrone approach. </w:t>
      </w:r>
      <w:r w:rsidRPr="00974976">
        <w:rPr>
          <w:rFonts w:ascii="Times New Roman" w:hAnsi="Times New Roman" w:cs="Times New Roman"/>
          <w:i/>
          <w:iCs/>
          <w:noProof/>
          <w:sz w:val="24"/>
          <w:szCs w:val="24"/>
        </w:rPr>
        <w:t>International Journal of Geographical Information Science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14</w:t>
      </w:r>
      <w:r w:rsidRPr="00974976">
        <w:rPr>
          <w:rFonts w:ascii="Times New Roman" w:hAnsi="Times New Roman" w:cs="Times New Roman"/>
          <w:noProof/>
          <w:sz w:val="24"/>
          <w:szCs w:val="24"/>
        </w:rPr>
        <w:t>(1), 85–104.</w:t>
      </w:r>
    </w:p>
    <w:p w14:paraId="0339C67C"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Owen, A., &amp; Levinson, D. M. (2015). Modeling the commute mode share of transit using continuous accessibility to jobs. </w:t>
      </w:r>
      <w:r w:rsidRPr="00974976">
        <w:rPr>
          <w:rFonts w:ascii="Times New Roman" w:hAnsi="Times New Roman" w:cs="Times New Roman"/>
          <w:i/>
          <w:iCs/>
          <w:noProof/>
          <w:sz w:val="24"/>
          <w:szCs w:val="24"/>
        </w:rPr>
        <w:t>Transportation Research Part A: Policy and Practice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74</w:t>
      </w:r>
      <w:r w:rsidRPr="00974976">
        <w:rPr>
          <w:rFonts w:ascii="Times New Roman" w:hAnsi="Times New Roman" w:cs="Times New Roman"/>
          <w:noProof/>
          <w:sz w:val="24"/>
          <w:szCs w:val="24"/>
        </w:rPr>
        <w:t>, 110–122.</w:t>
      </w:r>
    </w:p>
    <w:p w14:paraId="5A8029B5"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Park, Y., Mount, J., Liu, L., Xiao, N., &amp; Miller, H. J. (2020). Assessing public transit performance using real-time data: spatiotemporal patterns of bus operation delays in Columbus, Ohio, USA. </w:t>
      </w:r>
      <w:r w:rsidRPr="00974976">
        <w:rPr>
          <w:rFonts w:ascii="Times New Roman" w:hAnsi="Times New Roman" w:cs="Times New Roman"/>
          <w:i/>
          <w:iCs/>
          <w:noProof/>
          <w:sz w:val="24"/>
          <w:szCs w:val="24"/>
        </w:rPr>
        <w:t>International Journal of Geographical Information Science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34</w:t>
      </w:r>
      <w:r w:rsidRPr="00974976">
        <w:rPr>
          <w:rFonts w:ascii="Times New Roman" w:hAnsi="Times New Roman" w:cs="Times New Roman"/>
          <w:noProof/>
          <w:sz w:val="24"/>
          <w:szCs w:val="24"/>
        </w:rPr>
        <w:t>(2), 367–392. https://doi.org/10.1080/13658816.2019.1608997</w:t>
      </w:r>
    </w:p>
    <w:p w14:paraId="01CCFA79"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Schmitt, A. (2018). The Columbus Bus Network Redesign Boosted Ridership. Retrieved June 29, 2021, from Streets Blog USA website: https://usa.streetsblog.org/2018/08/14/the-columbus-bus-network-redesign-boosted-ridership/</w:t>
      </w:r>
    </w:p>
    <w:p w14:paraId="2FB1A5C9"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Tang, J., Song, Y., Miller, H. J., &amp; Zhou, X. (2016). Estimating the most likely space–time paths, dwell times and path uncertainties from vehicle trajectory data: A time geographic method. </w:t>
      </w:r>
      <w:r w:rsidRPr="00974976">
        <w:rPr>
          <w:rFonts w:ascii="Times New Roman" w:hAnsi="Times New Roman" w:cs="Times New Roman"/>
          <w:i/>
          <w:iCs/>
          <w:noProof/>
          <w:sz w:val="24"/>
          <w:szCs w:val="24"/>
        </w:rPr>
        <w:t>Transportation Research Part C: Emerging Technologies</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66</w:t>
      </w:r>
      <w:r w:rsidRPr="00974976">
        <w:rPr>
          <w:rFonts w:ascii="Times New Roman" w:hAnsi="Times New Roman" w:cs="Times New Roman"/>
          <w:noProof/>
          <w:sz w:val="24"/>
          <w:szCs w:val="24"/>
        </w:rPr>
        <w:t>, 176–194.</w:t>
      </w:r>
    </w:p>
    <w:p w14:paraId="4D31E1D8"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lastRenderedPageBreak/>
        <w:t xml:space="preserve">Tasic, I., Zhou, X., &amp; Zlatkovic, M. (2014). Use of spatiotemporal constraints to quantify transit accessibility: Case study of potential transit-oriented development in West Valley City, Utah. </w:t>
      </w:r>
      <w:r w:rsidRPr="00974976">
        <w:rPr>
          <w:rFonts w:ascii="Times New Roman" w:hAnsi="Times New Roman" w:cs="Times New Roman"/>
          <w:i/>
          <w:iCs/>
          <w:noProof/>
          <w:sz w:val="24"/>
          <w:szCs w:val="24"/>
        </w:rPr>
        <w:t>Transportation Research Record</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2417</w:t>
      </w:r>
      <w:r w:rsidRPr="00974976">
        <w:rPr>
          <w:rFonts w:ascii="Times New Roman" w:hAnsi="Times New Roman" w:cs="Times New Roman"/>
          <w:noProof/>
          <w:sz w:val="24"/>
          <w:szCs w:val="24"/>
        </w:rPr>
        <w:t>(1), 130–138.</w:t>
      </w:r>
    </w:p>
    <w:p w14:paraId="0DB1F370"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Tribby, C. P., &amp; Zandbergen, P. A. (2012). High-resolution spatio-temporal modeling of public transit accessibility. </w:t>
      </w:r>
      <w:r w:rsidRPr="00974976">
        <w:rPr>
          <w:rFonts w:ascii="Times New Roman" w:hAnsi="Times New Roman" w:cs="Times New Roman"/>
          <w:i/>
          <w:iCs/>
          <w:noProof/>
          <w:sz w:val="24"/>
          <w:szCs w:val="24"/>
        </w:rPr>
        <w:t>Applied Geography</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34</w:t>
      </w:r>
      <w:r w:rsidRPr="00974976">
        <w:rPr>
          <w:rFonts w:ascii="Times New Roman" w:hAnsi="Times New Roman" w:cs="Times New Roman"/>
          <w:noProof/>
          <w:sz w:val="24"/>
          <w:szCs w:val="24"/>
        </w:rPr>
        <w:t>, 345–355.</w:t>
      </w:r>
    </w:p>
    <w:p w14:paraId="7ED4CC9A"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Tsetsi, E., &amp; Rains, S. A. (2017). Smartphone Internet access and use: Extending the digital divide and usage gap. </w:t>
      </w:r>
      <w:r w:rsidRPr="00974976">
        <w:rPr>
          <w:rFonts w:ascii="Times New Roman" w:hAnsi="Times New Roman" w:cs="Times New Roman"/>
          <w:i/>
          <w:iCs/>
          <w:noProof/>
          <w:sz w:val="24"/>
          <w:szCs w:val="24"/>
        </w:rPr>
        <w:t>Mobile Media &amp; Communication</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5</w:t>
      </w:r>
      <w:r w:rsidRPr="00974976">
        <w:rPr>
          <w:rFonts w:ascii="Times New Roman" w:hAnsi="Times New Roman" w:cs="Times New Roman"/>
          <w:noProof/>
          <w:sz w:val="24"/>
          <w:szCs w:val="24"/>
        </w:rPr>
        <w:t>(3), 239–255.</w:t>
      </w:r>
    </w:p>
    <w:p w14:paraId="44BA23A2"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Wang, Y., Yuan, Y., Ma, Y., &amp; Wang, G. (2019). Time-dependent graphs: Definitions, applications, and algorithms. </w:t>
      </w:r>
      <w:r w:rsidRPr="00974976">
        <w:rPr>
          <w:rFonts w:ascii="Times New Roman" w:hAnsi="Times New Roman" w:cs="Times New Roman"/>
          <w:i/>
          <w:iCs/>
          <w:noProof/>
          <w:sz w:val="24"/>
          <w:szCs w:val="24"/>
        </w:rPr>
        <w:t>Data Science and Engineering</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4</w:t>
      </w:r>
      <w:r w:rsidRPr="00974976">
        <w:rPr>
          <w:rFonts w:ascii="Times New Roman" w:hAnsi="Times New Roman" w:cs="Times New Roman"/>
          <w:noProof/>
          <w:sz w:val="24"/>
          <w:szCs w:val="24"/>
        </w:rPr>
        <w:t>(4), 352–366.</w:t>
      </w:r>
    </w:p>
    <w:p w14:paraId="33F5E913"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Wessel, N., Allen, J., &amp; Farber, S. (2017). Constructing a routable retrospective transit timetable from a real-time vehicle location feed and GTFS. </w:t>
      </w:r>
      <w:r w:rsidRPr="00974976">
        <w:rPr>
          <w:rFonts w:ascii="Times New Roman" w:hAnsi="Times New Roman" w:cs="Times New Roman"/>
          <w:i/>
          <w:iCs/>
          <w:noProof/>
          <w:sz w:val="24"/>
          <w:szCs w:val="24"/>
        </w:rPr>
        <w:t>Journal of Transport Geography</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62</w:t>
      </w:r>
      <w:r w:rsidRPr="00974976">
        <w:rPr>
          <w:rFonts w:ascii="Times New Roman" w:hAnsi="Times New Roman" w:cs="Times New Roman"/>
          <w:noProof/>
          <w:sz w:val="24"/>
          <w:szCs w:val="24"/>
        </w:rPr>
        <w:t>, 92–97.</w:t>
      </w:r>
    </w:p>
    <w:p w14:paraId="7BFB54F7"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Wessel, N., &amp; Farber, S. (2019). On the accuracy of schedule-based GTFS for measuring accessibility. </w:t>
      </w:r>
      <w:r w:rsidRPr="00974976">
        <w:rPr>
          <w:rFonts w:ascii="Times New Roman" w:hAnsi="Times New Roman" w:cs="Times New Roman"/>
          <w:i/>
          <w:iCs/>
          <w:noProof/>
          <w:sz w:val="24"/>
          <w:szCs w:val="24"/>
        </w:rPr>
        <w:t>Journal of Transport and Land Use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12</w:t>
      </w:r>
      <w:r w:rsidRPr="00974976">
        <w:rPr>
          <w:rFonts w:ascii="Times New Roman" w:hAnsi="Times New Roman" w:cs="Times New Roman"/>
          <w:noProof/>
          <w:sz w:val="24"/>
          <w:szCs w:val="24"/>
        </w:rPr>
        <w:t>(1), 475–500.</w:t>
      </w:r>
    </w:p>
    <w:p w14:paraId="73F78A7A"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Wu, H., &amp; Levinson, D. (2020). Unifying access. </w:t>
      </w:r>
      <w:r w:rsidRPr="00974976">
        <w:rPr>
          <w:rFonts w:ascii="Times New Roman" w:hAnsi="Times New Roman" w:cs="Times New Roman"/>
          <w:i/>
          <w:iCs/>
          <w:noProof/>
          <w:sz w:val="24"/>
          <w:szCs w:val="24"/>
        </w:rPr>
        <w:t>Transportation Research Part D: Transport and Environment</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83</w:t>
      </w:r>
      <w:r w:rsidRPr="00974976">
        <w:rPr>
          <w:rFonts w:ascii="Times New Roman" w:hAnsi="Times New Roman" w:cs="Times New Roman"/>
          <w:noProof/>
          <w:sz w:val="24"/>
          <w:szCs w:val="24"/>
        </w:rPr>
        <w:t>, 102355.</w:t>
      </w:r>
    </w:p>
    <w:p w14:paraId="7A88692C"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Wu, Y.-H., &amp; Miller, H. J. (2001). Computational tools for measuring space-time accessibility within dynamic flow transportation networks. </w:t>
      </w:r>
      <w:r w:rsidRPr="00974976">
        <w:rPr>
          <w:rFonts w:ascii="Times New Roman" w:hAnsi="Times New Roman" w:cs="Times New Roman"/>
          <w:i/>
          <w:iCs/>
          <w:noProof/>
          <w:sz w:val="24"/>
          <w:szCs w:val="24"/>
        </w:rPr>
        <w:t>Journal of Transportation and Statistics</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4</w:t>
      </w:r>
      <w:r w:rsidRPr="00974976">
        <w:rPr>
          <w:rFonts w:ascii="Times New Roman" w:hAnsi="Times New Roman" w:cs="Times New Roman"/>
          <w:noProof/>
          <w:sz w:val="24"/>
          <w:szCs w:val="24"/>
        </w:rPr>
        <w:t>(2/3), 1–14.</w:t>
      </w:r>
    </w:p>
    <w:p w14:paraId="5E37AAC1"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Xie, D., Zhu, H., Yan, L., Yuan, S., &amp; Zhang, J. (2012). An improved Dijkstra algorithm in GIS application. </w:t>
      </w:r>
      <w:r w:rsidRPr="00974976">
        <w:rPr>
          <w:rFonts w:ascii="Times New Roman" w:hAnsi="Times New Roman" w:cs="Times New Roman"/>
          <w:i/>
          <w:iCs/>
          <w:noProof/>
          <w:sz w:val="24"/>
          <w:szCs w:val="24"/>
        </w:rPr>
        <w:t>World Automation Congress 2012</w:t>
      </w:r>
      <w:r w:rsidRPr="00974976">
        <w:rPr>
          <w:rFonts w:ascii="Times New Roman" w:hAnsi="Times New Roman" w:cs="Times New Roman"/>
          <w:noProof/>
          <w:sz w:val="24"/>
          <w:szCs w:val="24"/>
        </w:rPr>
        <w:t>, 167–169. IEEE.</w:t>
      </w:r>
    </w:p>
    <w:p w14:paraId="189E8C00"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lastRenderedPageBreak/>
        <w:t xml:space="preserve">Zargayouna, M., Othman, A., Scemama, G., &amp; Zeddini, B. (2015). Impact of Travelers Information Level on Disturbed Transit Networks: A Multiagent Simulation. </w:t>
      </w:r>
      <w:r w:rsidRPr="00974976">
        <w:rPr>
          <w:rFonts w:ascii="Times New Roman" w:hAnsi="Times New Roman" w:cs="Times New Roman"/>
          <w:i/>
          <w:iCs/>
          <w:noProof/>
          <w:sz w:val="24"/>
          <w:szCs w:val="24"/>
        </w:rPr>
        <w:t>IEEE Conference on Intelligent Transportation Systems, Proceedings, ITSC</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2015</w:t>
      </w:r>
      <w:r w:rsidRPr="00974976">
        <w:rPr>
          <w:rFonts w:ascii="Times New Roman" w:hAnsi="Times New Roman" w:cs="Times New Roman"/>
          <w:noProof/>
          <w:sz w:val="24"/>
          <w:szCs w:val="24"/>
        </w:rPr>
        <w:t>-</w:t>
      </w:r>
      <w:r w:rsidRPr="00974976">
        <w:rPr>
          <w:rFonts w:ascii="Times New Roman" w:hAnsi="Times New Roman" w:cs="Times New Roman"/>
          <w:i/>
          <w:iCs/>
          <w:noProof/>
          <w:sz w:val="24"/>
          <w:szCs w:val="24"/>
        </w:rPr>
        <w:t>Octob</w:t>
      </w:r>
      <w:r w:rsidRPr="00974976">
        <w:rPr>
          <w:rFonts w:ascii="Times New Roman" w:hAnsi="Times New Roman" w:cs="Times New Roman"/>
          <w:noProof/>
          <w:sz w:val="24"/>
          <w:szCs w:val="24"/>
        </w:rPr>
        <w:t>, 2889–2894. https://doi.org/10.1109/ITSC.2015.464</w:t>
      </w:r>
    </w:p>
    <w:p w14:paraId="156DA655"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szCs w:val="24"/>
        </w:rPr>
      </w:pPr>
      <w:r w:rsidRPr="00974976">
        <w:rPr>
          <w:rFonts w:ascii="Times New Roman" w:hAnsi="Times New Roman" w:cs="Times New Roman"/>
          <w:noProof/>
          <w:sz w:val="24"/>
          <w:szCs w:val="24"/>
        </w:rPr>
        <w:t xml:space="preserve">Zhang, T., Dong, S., Zeng, Z., &amp; Li, J. (2018). Quantifying multi-modal public transit accessibility for large metropolitan areas: a time-dependent reliability modeling approach. </w:t>
      </w:r>
      <w:r w:rsidRPr="00974976">
        <w:rPr>
          <w:rFonts w:ascii="Times New Roman" w:hAnsi="Times New Roman" w:cs="Times New Roman"/>
          <w:i/>
          <w:iCs/>
          <w:noProof/>
          <w:sz w:val="24"/>
          <w:szCs w:val="24"/>
        </w:rPr>
        <w:t>International Journal of Geographical Information Science</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32</w:t>
      </w:r>
      <w:r w:rsidRPr="00974976">
        <w:rPr>
          <w:rFonts w:ascii="Times New Roman" w:hAnsi="Times New Roman" w:cs="Times New Roman"/>
          <w:noProof/>
          <w:sz w:val="24"/>
          <w:szCs w:val="24"/>
        </w:rPr>
        <w:t>(8), 1649–1676.</w:t>
      </w:r>
    </w:p>
    <w:p w14:paraId="2A92C58D" w14:textId="77777777" w:rsidR="00974976" w:rsidRPr="00974976" w:rsidRDefault="00974976" w:rsidP="00674454">
      <w:pPr>
        <w:widowControl w:val="0"/>
        <w:autoSpaceDE w:val="0"/>
        <w:autoSpaceDN w:val="0"/>
        <w:adjustRightInd w:val="0"/>
        <w:spacing w:line="480" w:lineRule="auto"/>
        <w:ind w:left="480" w:hanging="480"/>
        <w:rPr>
          <w:rFonts w:ascii="Times New Roman" w:hAnsi="Times New Roman" w:cs="Times New Roman"/>
          <w:noProof/>
          <w:sz w:val="24"/>
        </w:rPr>
      </w:pPr>
      <w:r w:rsidRPr="00974976">
        <w:rPr>
          <w:rFonts w:ascii="Times New Roman" w:hAnsi="Times New Roman" w:cs="Times New Roman"/>
          <w:noProof/>
          <w:sz w:val="24"/>
          <w:szCs w:val="24"/>
        </w:rPr>
        <w:t xml:space="preserve">Zhao, F., Chow, L.-F., Li, M.-T., Ubaka, I., &amp; Gan, A. (2003). Forecasting transit walk accessibility: Regression model alternative to buffer method. </w:t>
      </w:r>
      <w:r w:rsidRPr="00974976">
        <w:rPr>
          <w:rFonts w:ascii="Times New Roman" w:hAnsi="Times New Roman" w:cs="Times New Roman"/>
          <w:i/>
          <w:iCs/>
          <w:noProof/>
          <w:sz w:val="24"/>
          <w:szCs w:val="24"/>
        </w:rPr>
        <w:t>Transportation Research Record</w:t>
      </w:r>
      <w:r w:rsidRPr="00974976">
        <w:rPr>
          <w:rFonts w:ascii="Times New Roman" w:hAnsi="Times New Roman" w:cs="Times New Roman"/>
          <w:noProof/>
          <w:sz w:val="24"/>
          <w:szCs w:val="24"/>
        </w:rPr>
        <w:t xml:space="preserve">, </w:t>
      </w:r>
      <w:r w:rsidRPr="00974976">
        <w:rPr>
          <w:rFonts w:ascii="Times New Roman" w:hAnsi="Times New Roman" w:cs="Times New Roman"/>
          <w:i/>
          <w:iCs/>
          <w:noProof/>
          <w:sz w:val="24"/>
          <w:szCs w:val="24"/>
        </w:rPr>
        <w:t>1835</w:t>
      </w:r>
      <w:r w:rsidRPr="00974976">
        <w:rPr>
          <w:rFonts w:ascii="Times New Roman" w:hAnsi="Times New Roman" w:cs="Times New Roman"/>
          <w:noProof/>
          <w:sz w:val="24"/>
          <w:szCs w:val="24"/>
        </w:rPr>
        <w:t>(1), 34–41.</w:t>
      </w:r>
    </w:p>
    <w:p w14:paraId="0C2355A4" w14:textId="73F40A4B" w:rsidR="002700E2" w:rsidRPr="006B56EA" w:rsidRDefault="002700E2" w:rsidP="00674454">
      <w:pPr>
        <w:spacing w:line="480" w:lineRule="auto"/>
        <w:jc w:val="both"/>
        <w:rPr>
          <w:rFonts w:ascii="Times New Roman" w:hAnsi="Times New Roman" w:cs="Times New Roman"/>
          <w:sz w:val="24"/>
        </w:rPr>
      </w:pPr>
      <w:r>
        <w:rPr>
          <w:rFonts w:ascii="Times New Roman" w:hAnsi="Times New Roman" w:cs="Times New Roman"/>
          <w:sz w:val="24"/>
        </w:rPr>
        <w:fldChar w:fldCharType="end"/>
      </w:r>
    </w:p>
    <w:sectPr w:rsidR="002700E2" w:rsidRPr="006B56E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u Luyu" w:date="2021-09-08T20:55:00Z" w:initials="LL">
    <w:p w14:paraId="3F8657F4" w14:textId="656A07E8" w:rsidR="007E1C27" w:rsidRDefault="007E1C27">
      <w:pPr>
        <w:pStyle w:val="CommentText"/>
      </w:pPr>
      <w:r>
        <w:rPr>
          <w:rStyle w:val="CommentReference"/>
        </w:rPr>
        <w:annotationRef/>
      </w:r>
      <w:r>
        <w:t>This can be removed</w:t>
      </w:r>
    </w:p>
  </w:comment>
  <w:comment w:id="7" w:author="Miller, Harvey" w:date="2021-10-11T10:17:00Z" w:initials="MH">
    <w:p w14:paraId="49D77B81" w14:textId="7805C8C4" w:rsidR="00B261D2" w:rsidRDefault="00B261D2">
      <w:pPr>
        <w:pStyle w:val="CommentText"/>
      </w:pPr>
      <w:r>
        <w:rPr>
          <w:rStyle w:val="CommentReference"/>
        </w:rPr>
        <w:annotationRef/>
      </w:r>
      <w:r>
        <w:t xml:space="preserve">What the heck are these numbers? </w:t>
      </w:r>
      <w:r w:rsidR="002E3E5E">
        <w:t xml:space="preserve"> ORCIDS?</w:t>
      </w:r>
    </w:p>
  </w:comment>
  <w:comment w:id="8" w:author="Liu, Luyu" w:date="2021-10-08T16:25:00Z" w:initials="LL">
    <w:p w14:paraId="0C95FAE9" w14:textId="5F822224" w:rsidR="000E51DF" w:rsidRDefault="000E51DF">
      <w:pPr>
        <w:pStyle w:val="CommentText"/>
      </w:pPr>
      <w:r>
        <w:rPr>
          <w:rStyle w:val="CommentReference"/>
        </w:rPr>
        <w:annotationRef/>
      </w:r>
      <w:r>
        <w:t>Is it too much? I think this is too much</w:t>
      </w:r>
    </w:p>
  </w:comment>
  <w:comment w:id="9" w:author="Liu, Luyu" w:date="2021-10-08T21:41:00Z" w:initials="LL">
    <w:p w14:paraId="56DFC941" w14:textId="3DED99FC" w:rsidR="006D71ED" w:rsidRDefault="006D71ED">
      <w:pPr>
        <w:pStyle w:val="CommentText"/>
      </w:pPr>
      <w:r>
        <w:rPr>
          <w:rStyle w:val="CommentReference"/>
        </w:rPr>
        <w:annotationRef/>
      </w:r>
      <w:r>
        <w:t>Max 250 words</w:t>
      </w:r>
    </w:p>
  </w:comment>
  <w:comment w:id="34" w:author="Miller, Harvey" w:date="2021-10-11T10:41:00Z" w:initials="MH">
    <w:p w14:paraId="310647F7" w14:textId="6D114930" w:rsidR="00101438" w:rsidRDefault="00101438">
      <w:pPr>
        <w:pStyle w:val="CommentText"/>
      </w:pPr>
      <w:r>
        <w:rPr>
          <w:rStyle w:val="CommentReference"/>
        </w:rPr>
        <w:annotationRef/>
      </w:r>
      <w:r>
        <w:t>Finish this overview paragraph</w:t>
      </w:r>
    </w:p>
  </w:comment>
  <w:comment w:id="45" w:author="Miller, Harvey" w:date="2021-09-13T16:23:00Z" w:initials="MH">
    <w:p w14:paraId="6EBD8925" w14:textId="5AA4A04B" w:rsidR="00591A16" w:rsidRDefault="00591A16">
      <w:pPr>
        <w:pStyle w:val="CommentText"/>
      </w:pPr>
      <w:r>
        <w:rPr>
          <w:rStyle w:val="CommentReference"/>
        </w:rPr>
        <w:annotationRef/>
      </w:r>
      <w:r>
        <w:t>Why?</w:t>
      </w:r>
    </w:p>
  </w:comment>
  <w:comment w:id="46" w:author="Liu Luyu" w:date="2021-09-24T16:30:00Z" w:initials="LL">
    <w:p w14:paraId="4C0ACF95" w14:textId="012696A4" w:rsidR="0043055A" w:rsidRDefault="0043055A">
      <w:pPr>
        <w:pStyle w:val="CommentText"/>
      </w:pPr>
      <w:r>
        <w:rPr>
          <w:rStyle w:val="CommentReference"/>
        </w:rPr>
        <w:annotationRef/>
      </w:r>
      <w:r>
        <w:t xml:space="preserve"> The transit accessibility is assumed to be the same as walking accessibility to bus stops by only walking.</w:t>
      </w:r>
    </w:p>
  </w:comment>
  <w:comment w:id="47" w:author="Miller, Harvey" w:date="2021-09-13T16:23:00Z" w:initials="MH">
    <w:p w14:paraId="7F82AB3E" w14:textId="77777777" w:rsidR="00C431E6" w:rsidRDefault="00C431E6" w:rsidP="00C431E6">
      <w:pPr>
        <w:pStyle w:val="CommentText"/>
      </w:pPr>
      <w:r>
        <w:rPr>
          <w:rStyle w:val="CommentReference"/>
        </w:rPr>
        <w:annotationRef/>
      </w:r>
      <w:r>
        <w:t xml:space="preserve">What </w:t>
      </w:r>
      <w:proofErr w:type="gramStart"/>
      <w:r>
        <w:t>do</w:t>
      </w:r>
      <w:proofErr w:type="gramEnd"/>
      <w:r>
        <w:t xml:space="preserve"> these mean?</w:t>
      </w:r>
    </w:p>
  </w:comment>
  <w:comment w:id="48" w:author="Liu, Luyu" w:date="2021-10-08T14:42:00Z" w:initials="LL">
    <w:p w14:paraId="33C031A0" w14:textId="16CB6F73" w:rsidR="003175D3" w:rsidRDefault="003175D3">
      <w:pPr>
        <w:pStyle w:val="CommentText"/>
      </w:pPr>
      <w:r>
        <w:rPr>
          <w:rStyle w:val="CommentReference"/>
        </w:rPr>
        <w:annotationRef/>
      </w:r>
      <w:r>
        <w:t>Updated</w:t>
      </w:r>
    </w:p>
  </w:comment>
  <w:comment w:id="52" w:author="Miller, Harvey" w:date="2021-10-11T10:49:00Z" w:initials="MH">
    <w:p w14:paraId="2F281A62" w14:textId="497DF5E1" w:rsidR="00965D29" w:rsidRDefault="00965D29">
      <w:pPr>
        <w:pStyle w:val="CommentText"/>
      </w:pPr>
      <w:r>
        <w:rPr>
          <w:rStyle w:val="CommentReference"/>
        </w:rPr>
        <w:annotationRef/>
      </w:r>
      <w:r>
        <w:t xml:space="preserve">Check Mike </w:t>
      </w:r>
      <w:proofErr w:type="spellStart"/>
      <w:r>
        <w:t>Batty’s</w:t>
      </w:r>
      <w:proofErr w:type="spellEnd"/>
      <w:r>
        <w:t xml:space="preserve"> work on Oyster card data in London, and cite</w:t>
      </w:r>
    </w:p>
  </w:comment>
  <w:comment w:id="65" w:author="Miller, Harvey" w:date="2021-10-11T10:51:00Z" w:initials="MH">
    <w:p w14:paraId="6053BC73" w14:textId="6AC3990D" w:rsidR="004A0970" w:rsidRDefault="004A0970">
      <w:pPr>
        <w:pStyle w:val="CommentText"/>
      </w:pPr>
      <w:r>
        <w:rPr>
          <w:rStyle w:val="CommentReference"/>
        </w:rPr>
        <w:annotationRef/>
      </w:r>
      <w:r>
        <w:t>How often does “early” happen? In COTA you could get in trouble for that.</w:t>
      </w:r>
    </w:p>
  </w:comment>
  <w:comment w:id="83" w:author="Miller, Harvey" w:date="2021-09-14T14:53:00Z" w:initials="MH">
    <w:p w14:paraId="525756BA" w14:textId="0BB2A147" w:rsidR="00265250" w:rsidRDefault="00265250">
      <w:pPr>
        <w:pStyle w:val="CommentText"/>
      </w:pPr>
      <w:r>
        <w:rPr>
          <w:rStyle w:val="CommentReference"/>
        </w:rPr>
        <w:annotationRef/>
      </w:r>
      <w:r>
        <w:t>W</w:t>
      </w:r>
      <w:r w:rsidR="00AB6A54">
        <w:t>e</w:t>
      </w:r>
      <w:r>
        <w:t xml:space="preserve"> do </w:t>
      </w:r>
      <w:proofErr w:type="gramStart"/>
      <w:r>
        <w:t>this?</w:t>
      </w:r>
      <w:proofErr w:type="gramEnd"/>
      <w:r w:rsidR="00E74CE5">
        <w:t xml:space="preserve"> </w:t>
      </w:r>
      <w:r w:rsidR="00AB6A54">
        <w:t>I don’t think so.</w:t>
      </w:r>
    </w:p>
  </w:comment>
  <w:comment w:id="90" w:author="Miller, Harvey" w:date="2021-09-14T14:37:00Z" w:initials="MH">
    <w:p w14:paraId="551BCD5E" w14:textId="3B10216B" w:rsidR="00ED5973" w:rsidRDefault="00ED5973">
      <w:pPr>
        <w:pStyle w:val="CommentText"/>
      </w:pPr>
      <w:r>
        <w:rPr>
          <w:rStyle w:val="CommentReference"/>
        </w:rPr>
        <w:annotationRef/>
      </w:r>
      <w:r>
        <w:t>More accurate? Is this the right term?</w:t>
      </w:r>
    </w:p>
  </w:comment>
  <w:comment w:id="91" w:author="Liu Luyu" w:date="2021-09-24T16:50:00Z" w:initials="LL">
    <w:p w14:paraId="1C77C354" w14:textId="6BEA28B3" w:rsidR="003D1C41" w:rsidRDefault="003D1C41">
      <w:pPr>
        <w:pStyle w:val="CommentText"/>
      </w:pPr>
      <w:r>
        <w:rPr>
          <w:rStyle w:val="CommentReference"/>
        </w:rPr>
        <w:annotationRef/>
      </w:r>
      <w:r>
        <w:t>Precise may be better, since it does not imply its correctness.</w:t>
      </w:r>
    </w:p>
  </w:comment>
  <w:comment w:id="125" w:author="Miller, Harvey" w:date="2021-09-14T15:11:00Z" w:initials="MH">
    <w:p w14:paraId="6314FACE" w14:textId="57327D1A" w:rsidR="00D92DB6" w:rsidRDefault="00D92DB6">
      <w:pPr>
        <w:pStyle w:val="CommentText"/>
      </w:pPr>
      <w:r>
        <w:rPr>
          <w:rStyle w:val="CommentReference"/>
        </w:rPr>
        <w:annotationRef/>
      </w:r>
      <w:r>
        <w:t>This needs to be restated</w:t>
      </w:r>
    </w:p>
  </w:comment>
  <w:comment w:id="126" w:author="Liu Luyu" w:date="2021-09-29T21:45:00Z" w:initials="LL">
    <w:p w14:paraId="56F40729" w14:textId="29D33F0C" w:rsidR="0091395C" w:rsidRDefault="0091395C">
      <w:pPr>
        <w:pStyle w:val="CommentText"/>
      </w:pPr>
      <w:r>
        <w:rPr>
          <w:rStyle w:val="CommentReference"/>
        </w:rPr>
        <w:annotationRef/>
      </w:r>
      <w:r>
        <w:t>Updated</w:t>
      </w:r>
    </w:p>
  </w:comment>
  <w:comment w:id="132" w:author="Miller, Harvey" w:date="2021-10-11T13:05:00Z" w:initials="MH">
    <w:p w14:paraId="2B037A03" w14:textId="77777777" w:rsidR="00FC107E" w:rsidRDefault="00FC107E">
      <w:pPr>
        <w:pStyle w:val="CommentText"/>
      </w:pPr>
      <w:r>
        <w:rPr>
          <w:rStyle w:val="CommentReference"/>
        </w:rPr>
        <w:annotationRef/>
      </w:r>
      <w:r>
        <w:t xml:space="preserve">I don’t know about these other sources </w:t>
      </w:r>
      <w:r w:rsidR="00A76823">
        <w:t>showing that RTI reduces travel times, but here’s how I would say this.</w:t>
      </w:r>
    </w:p>
    <w:p w14:paraId="40A79559" w14:textId="77777777" w:rsidR="00A76823" w:rsidRDefault="00A76823">
      <w:pPr>
        <w:pStyle w:val="CommentText"/>
      </w:pPr>
    </w:p>
    <w:p w14:paraId="4BBB2700" w14:textId="2035B3F9" w:rsidR="00A76823" w:rsidRDefault="00A76823">
      <w:pPr>
        <w:pStyle w:val="CommentText"/>
      </w:pPr>
      <w:r>
        <w:t xml:space="preserve">We assume that users do not have access to real-time </w:t>
      </w:r>
      <w:r w:rsidR="001B5190">
        <w:t xml:space="preserve">information about public transit </w:t>
      </w:r>
      <w:r w:rsidR="00840A78">
        <w:t xml:space="preserve">since we want </w:t>
      </w:r>
      <w:r w:rsidR="00840A78" w:rsidRPr="00840A78">
        <w:t xml:space="preserve">to define realistic real-time accessibility as a </w:t>
      </w:r>
      <w:r w:rsidR="00871B0A">
        <w:t>conservative</w:t>
      </w:r>
      <w:r w:rsidR="00840A78" w:rsidRPr="00840A78">
        <w:t xml:space="preserve"> </w:t>
      </w:r>
      <w:r w:rsidR="00871B0A">
        <w:t xml:space="preserve">estimate </w:t>
      </w:r>
      <w:r w:rsidR="00840A78" w:rsidRPr="00840A78">
        <w:t>of experienced accessibility</w:t>
      </w:r>
      <w:r w:rsidR="008C74C2">
        <w:t xml:space="preserve">. In addition, </w:t>
      </w:r>
      <w:r w:rsidR="00CF0A76">
        <w:t>from</w:t>
      </w:r>
      <w:r w:rsidR="00A74928">
        <w:t xml:space="preserve"> a social equity perspective, </w:t>
      </w:r>
      <w:r w:rsidR="008C74C2">
        <w:t xml:space="preserve">RTI </w:t>
      </w:r>
      <w:r w:rsidR="008C74C2" w:rsidRPr="008C74C2">
        <w:t>may not be accessible for everyone since smartphone and broadband Internet access are not</w:t>
      </w:r>
      <w:r w:rsidR="00504922">
        <w:t xml:space="preserve"> </w:t>
      </w:r>
      <w:r w:rsidR="00A74928">
        <w:t>universal</w:t>
      </w:r>
      <w:r w:rsidR="00CF0A76">
        <w:t xml:space="preserve"> </w:t>
      </w:r>
      <w:r w:rsidR="008C74C2" w:rsidRPr="008C74C2">
        <w:t>(</w:t>
      </w:r>
      <w:proofErr w:type="spellStart"/>
      <w:r w:rsidR="008C74C2" w:rsidRPr="008C74C2">
        <w:t>Mohadisdudis</w:t>
      </w:r>
      <w:proofErr w:type="spellEnd"/>
      <w:r w:rsidR="008C74C2" w:rsidRPr="008C74C2">
        <w:t xml:space="preserve"> &amp; Ali, 2014; </w:t>
      </w:r>
      <w:proofErr w:type="spellStart"/>
      <w:r w:rsidR="008C74C2" w:rsidRPr="008C74C2">
        <w:t>Tsetsi</w:t>
      </w:r>
      <w:proofErr w:type="spellEnd"/>
      <w:r w:rsidR="008C74C2" w:rsidRPr="008C74C2">
        <w:t xml:space="preserve"> &amp; Rains, 2017)</w:t>
      </w:r>
      <w:r w:rsidR="00504922">
        <w:t xml:space="preserve">. </w:t>
      </w:r>
      <w:r w:rsidR="00CF0A76">
        <w:t>Finally</w:t>
      </w:r>
      <w:r w:rsidR="00504922">
        <w:t xml:space="preserve">, while RTI can be reassuring to users, it is unclear that it actually saves </w:t>
      </w:r>
      <w:r w:rsidR="00871B0A">
        <w:t xml:space="preserve">user </w:t>
      </w:r>
      <w:r w:rsidR="00587A1D">
        <w:t>travel time on average (</w:t>
      </w:r>
      <w:proofErr w:type="spellStart"/>
      <w:r w:rsidR="00587A1D" w:rsidRPr="00587A1D">
        <w:t>Fonzone</w:t>
      </w:r>
      <w:proofErr w:type="spellEnd"/>
      <w:r w:rsidR="00587A1D" w:rsidRPr="00587A1D">
        <w:t xml:space="preserve"> &amp; </w:t>
      </w:r>
      <w:proofErr w:type="spellStart"/>
      <w:r w:rsidR="00587A1D" w:rsidRPr="00587A1D">
        <w:t>Schmöcker</w:t>
      </w:r>
      <w:proofErr w:type="spellEnd"/>
      <w:r w:rsidR="00587A1D" w:rsidRPr="00587A1D">
        <w:t xml:space="preserve">, 2014; </w:t>
      </w:r>
      <w:r w:rsidR="00587A1D">
        <w:t xml:space="preserve">Liu and Miller 2020; </w:t>
      </w:r>
      <w:proofErr w:type="spellStart"/>
      <w:r w:rsidR="00587A1D" w:rsidRPr="00587A1D">
        <w:t>Zargayouna</w:t>
      </w:r>
      <w:proofErr w:type="spellEnd"/>
      <w:r w:rsidR="00587A1D" w:rsidRPr="00587A1D">
        <w:t xml:space="preserve">, Othman, </w:t>
      </w:r>
      <w:proofErr w:type="spellStart"/>
      <w:r w:rsidR="00587A1D" w:rsidRPr="00587A1D">
        <w:t>Scemama</w:t>
      </w:r>
      <w:proofErr w:type="spellEnd"/>
      <w:r w:rsidR="00587A1D" w:rsidRPr="00587A1D">
        <w:t xml:space="preserve">, &amp; </w:t>
      </w:r>
      <w:proofErr w:type="spellStart"/>
      <w:r w:rsidR="00587A1D" w:rsidRPr="00587A1D">
        <w:t>Zeddini</w:t>
      </w:r>
      <w:proofErr w:type="spellEnd"/>
      <w:r w:rsidR="00587A1D" w:rsidRPr="00587A1D">
        <w:t>, 2015</w:t>
      </w:r>
    </w:p>
  </w:comment>
  <w:comment w:id="133" w:author="Miller, Harvey" w:date="2021-10-11T14:50:00Z" w:initials="MH">
    <w:p w14:paraId="4C307465" w14:textId="79373153" w:rsidR="00183BE4" w:rsidRDefault="00183BE4">
      <w:pPr>
        <w:pStyle w:val="CommentText"/>
      </w:pPr>
      <w:r>
        <w:rPr>
          <w:rStyle w:val="CommentReference"/>
        </w:rPr>
        <w:annotationRef/>
      </w:r>
      <w:r>
        <w:t xml:space="preserve">And save the </w:t>
      </w:r>
      <w:r w:rsidR="00960516">
        <w:t>“</w:t>
      </w:r>
      <w:r>
        <w:t>lower bound</w:t>
      </w:r>
      <w:r w:rsidR="00960516">
        <w:t>”</w:t>
      </w:r>
      <w:r>
        <w:t xml:space="preserve"> for later.  </w:t>
      </w:r>
    </w:p>
  </w:comment>
  <w:comment w:id="141" w:author="Miller, Harvey" w:date="2021-09-14T15:16:00Z" w:initials="MH">
    <w:p w14:paraId="4DAA410B" w14:textId="77777777" w:rsidR="00CC34E8" w:rsidRDefault="00CC34E8" w:rsidP="00CC34E8">
      <w:pPr>
        <w:pStyle w:val="CommentText"/>
      </w:pPr>
      <w:r>
        <w:rPr>
          <w:rStyle w:val="CommentReference"/>
        </w:rPr>
        <w:annotationRef/>
      </w:r>
      <w:r>
        <w:t xml:space="preserve">A graphic to </w:t>
      </w:r>
      <w:proofErr w:type="gramStart"/>
      <w:r>
        <w:t>illustrate?</w:t>
      </w:r>
      <w:proofErr w:type="gramEnd"/>
    </w:p>
  </w:comment>
  <w:comment w:id="142" w:author="Liu Luyu" w:date="2021-09-29T21:46:00Z" w:initials="LL">
    <w:p w14:paraId="56155716" w14:textId="1F21B29B" w:rsidR="005A4AAB" w:rsidRDefault="005A4AAB">
      <w:pPr>
        <w:pStyle w:val="CommentText"/>
      </w:pPr>
      <w:r>
        <w:rPr>
          <w:rStyle w:val="CommentReference"/>
        </w:rPr>
        <w:annotationRef/>
      </w:r>
      <w:r w:rsidR="0027501A">
        <w:t>I think this is sufficient. We have t</w:t>
      </w:r>
      <w:r>
        <w:t>oo many graphs</w:t>
      </w:r>
      <w:r w:rsidR="0027501A">
        <w:t>. The journal does have an implicit page limit of 35 pages in double-spaced pages.</w:t>
      </w:r>
    </w:p>
  </w:comment>
  <w:comment w:id="155" w:author="Miller, Harvey" w:date="2021-09-14T15:18:00Z" w:initials="MH">
    <w:p w14:paraId="37878C62" w14:textId="0000C8E0" w:rsidR="00166A0A" w:rsidRDefault="00166A0A">
      <w:pPr>
        <w:pStyle w:val="CommentText"/>
      </w:pPr>
      <w:r>
        <w:rPr>
          <w:rStyle w:val="CommentReference"/>
        </w:rPr>
        <w:annotationRef/>
      </w:r>
      <w:r>
        <w:t>I don’t understand</w:t>
      </w:r>
    </w:p>
  </w:comment>
  <w:comment w:id="160" w:author="Miller, Harvey" w:date="2021-09-14T15:30:00Z" w:initials="MH">
    <w:p w14:paraId="7889C938" w14:textId="77777777" w:rsidR="00B52953" w:rsidRDefault="00B52953" w:rsidP="00B52953">
      <w:pPr>
        <w:pStyle w:val="CommentText"/>
      </w:pPr>
      <w:r>
        <w:rPr>
          <w:rStyle w:val="CommentReference"/>
        </w:rPr>
        <w:annotationRef/>
      </w:r>
      <w:r>
        <w:t xml:space="preserve">Why is the realistic STP the lower bound on experienced accessibility? Couldn’t I use real-time information to do better?  </w:t>
      </w:r>
    </w:p>
  </w:comment>
  <w:comment w:id="161" w:author="Liu, Luyu" w:date="2021-09-24T21:26:00Z" w:initials="LL">
    <w:p w14:paraId="58F96C18" w14:textId="77777777" w:rsidR="00B52953" w:rsidRDefault="00B52953" w:rsidP="00B52953">
      <w:pPr>
        <w:pStyle w:val="CommentText"/>
      </w:pPr>
      <w:r>
        <w:t xml:space="preserve">Realistic </w:t>
      </w:r>
      <w:r>
        <w:rPr>
          <w:rStyle w:val="CommentReference"/>
        </w:rPr>
        <w:annotationRef/>
      </w:r>
      <w:r>
        <w:t>is the lower bound, which means users are generally the slowest; retrospective is the upper bound, which means users are generally the fastest. “Do better”/realistic with real-time information is being faster than the realistic, so it’s between the lower and upper bound.</w:t>
      </w:r>
    </w:p>
  </w:comment>
  <w:comment w:id="169" w:author="Miller, Harvey" w:date="2021-09-14T15:30:00Z" w:initials="MH">
    <w:p w14:paraId="64EDFD02" w14:textId="610949C7" w:rsidR="00D12B18" w:rsidRDefault="00D12B18" w:rsidP="00D12B18">
      <w:pPr>
        <w:pStyle w:val="CommentText"/>
      </w:pPr>
      <w:r>
        <w:rPr>
          <w:rStyle w:val="CommentReference"/>
        </w:rPr>
        <w:annotationRef/>
      </w:r>
      <w:r>
        <w:t>Why is the realistic STP the lower bound on experienced accessibility?</w:t>
      </w:r>
      <w:r w:rsidR="00E74CE5">
        <w:t xml:space="preserve"> </w:t>
      </w:r>
      <w:r>
        <w:t>Couldn’t I use real-time information to do better?</w:t>
      </w:r>
      <w:r w:rsidR="00E74CE5">
        <w:t xml:space="preserve"> </w:t>
      </w:r>
      <w:r>
        <w:t xml:space="preserve"> </w:t>
      </w:r>
    </w:p>
  </w:comment>
  <w:comment w:id="170" w:author="Liu, Luyu" w:date="2021-09-24T21:26:00Z" w:initials="LL">
    <w:p w14:paraId="191030FC" w14:textId="77777777" w:rsidR="00D12B18" w:rsidRDefault="00D12B18" w:rsidP="00D12B18">
      <w:pPr>
        <w:pStyle w:val="CommentText"/>
      </w:pPr>
      <w:r>
        <w:t xml:space="preserve">Realistic </w:t>
      </w:r>
      <w:r>
        <w:rPr>
          <w:rStyle w:val="CommentReference"/>
        </w:rPr>
        <w:annotationRef/>
      </w:r>
      <w:r>
        <w:t>is the lower bound, which means users are generally the slowest; retrospective is the upper bound, which means users are generally the fastest. “Do better”/realistic with real-time information is being faster than the realistic, so it’s between the lower and upper bound.</w:t>
      </w:r>
    </w:p>
  </w:comment>
  <w:comment w:id="177" w:author="Miller, Harvey" w:date="2021-10-11T14:56:00Z" w:initials="MH">
    <w:p w14:paraId="00B31154" w14:textId="7F3BA114" w:rsidR="00C9262F" w:rsidRDefault="00C9262F">
      <w:pPr>
        <w:pStyle w:val="CommentText"/>
      </w:pPr>
      <w:r>
        <w:rPr>
          <w:rStyle w:val="CommentReference"/>
        </w:rPr>
        <w:annotationRef/>
      </w:r>
      <w:r>
        <w:t>This figure doesn’t show st</w:t>
      </w:r>
      <w:r w:rsidR="00EF4214">
        <w:t>ops – it shows the buffers of accessible routes and stops…?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F8657F4" w15:done="1"/>
  <w15:commentEx w15:paraId="49D77B81" w15:done="1"/>
  <w15:commentEx w15:paraId="0C95FAE9" w15:done="0"/>
  <w15:commentEx w15:paraId="56DFC941" w15:done="0"/>
  <w15:commentEx w15:paraId="310647F7" w15:done="0"/>
  <w15:commentEx w15:paraId="6EBD8925" w15:done="1"/>
  <w15:commentEx w15:paraId="4C0ACF95" w15:paraIdParent="6EBD8925" w15:done="1"/>
  <w15:commentEx w15:paraId="7F82AB3E" w15:done="1"/>
  <w15:commentEx w15:paraId="33C031A0" w15:paraIdParent="7F82AB3E" w15:done="1"/>
  <w15:commentEx w15:paraId="2F281A62" w15:done="0"/>
  <w15:commentEx w15:paraId="6053BC73" w15:done="0"/>
  <w15:commentEx w15:paraId="525756BA" w15:done="1"/>
  <w15:commentEx w15:paraId="551BCD5E" w15:done="0"/>
  <w15:commentEx w15:paraId="1C77C354" w15:paraIdParent="551BCD5E" w15:done="0"/>
  <w15:commentEx w15:paraId="6314FACE" w15:done="0"/>
  <w15:commentEx w15:paraId="56F40729" w15:paraIdParent="6314FACE" w15:done="0"/>
  <w15:commentEx w15:paraId="4BBB2700" w15:done="0"/>
  <w15:commentEx w15:paraId="4C307465" w15:paraIdParent="4BBB2700" w15:done="0"/>
  <w15:commentEx w15:paraId="4DAA410B" w15:done="0"/>
  <w15:commentEx w15:paraId="56155716" w15:paraIdParent="4DAA410B" w15:done="0"/>
  <w15:commentEx w15:paraId="37878C62" w15:done="0"/>
  <w15:commentEx w15:paraId="7889C938" w15:done="1"/>
  <w15:commentEx w15:paraId="58F96C18" w15:paraIdParent="7889C938" w15:done="1"/>
  <w15:commentEx w15:paraId="64EDFD02" w15:done="1"/>
  <w15:commentEx w15:paraId="191030FC" w15:paraIdParent="64EDFD02" w15:done="1"/>
  <w15:commentEx w15:paraId="00B311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3A1C2" w16cex:dateUtc="2021-09-09T00:55:00Z"/>
  <w16cex:commentExtensible w16cex:durableId="250E8DD1" w16cex:dateUtc="2021-10-11T14:17:00Z"/>
  <w16cex:commentExtensible w16cex:durableId="250AEF7A" w16cex:dateUtc="2021-10-08T20:25:00Z"/>
  <w16cex:commentExtensible w16cex:durableId="250B3987" w16cex:dateUtc="2021-10-09T01:41:00Z"/>
  <w16cex:commentExtensible w16cex:durableId="250E9359" w16cex:dateUtc="2021-10-11T14:41:00Z"/>
  <w16cex:commentExtensible w16cex:durableId="24E9F97F" w16cex:dateUtc="2021-09-13T20:23:00Z"/>
  <w16cex:commentExtensible w16cex:durableId="24F87BA3" w16cex:dateUtc="2021-09-24T20:30:00Z"/>
  <w16cex:commentExtensible w16cex:durableId="24E9F98D" w16cex:dateUtc="2021-09-13T20:23:00Z"/>
  <w16cex:commentExtensible w16cex:durableId="250AD73D" w16cex:dateUtc="2021-10-08T18:42:00Z"/>
  <w16cex:commentExtensible w16cex:durableId="250E952F" w16cex:dateUtc="2021-10-11T14:49:00Z"/>
  <w16cex:commentExtensible w16cex:durableId="250E95C9" w16cex:dateUtc="2021-10-11T14:51:00Z"/>
  <w16cex:commentExtensible w16cex:durableId="24EB35E3" w16cex:dateUtc="2021-09-14T18:53:00Z"/>
  <w16cex:commentExtensible w16cex:durableId="24EB3232" w16cex:dateUtc="2021-09-14T18:37:00Z"/>
  <w16cex:commentExtensible w16cex:durableId="24F88041" w16cex:dateUtc="2021-09-24T20:50:00Z"/>
  <w16cex:commentExtensible w16cex:durableId="24EB3A3D" w16cex:dateUtc="2021-09-14T19:11:00Z"/>
  <w16cex:commentExtensible w16cex:durableId="24FF5D00" w16cex:dateUtc="2021-09-30T01:45:00Z"/>
  <w16cex:commentExtensible w16cex:durableId="250EB51F" w16cex:dateUtc="2021-10-11T17:05:00Z"/>
  <w16cex:commentExtensible w16cex:durableId="250ECDA6" w16cex:dateUtc="2021-10-11T18:50:00Z"/>
  <w16cex:commentExtensible w16cex:durableId="24EB3B69" w16cex:dateUtc="2021-09-14T19:16:00Z"/>
  <w16cex:commentExtensible w16cex:durableId="24FF5D28" w16cex:dateUtc="2021-09-30T01:46:00Z"/>
  <w16cex:commentExtensible w16cex:durableId="24EB3BD0" w16cex:dateUtc="2021-09-14T19:18:00Z"/>
  <w16cex:commentExtensible w16cex:durableId="250ECE6D" w16cex:dateUtc="2021-09-14T19:30:00Z"/>
  <w16cex:commentExtensible w16cex:durableId="250ECE6C" w16cex:dateUtc="2021-09-25T01:26:00Z"/>
  <w16cex:commentExtensible w16cex:durableId="24EB3E8B" w16cex:dateUtc="2021-09-14T19:30:00Z"/>
  <w16cex:commentExtensible w16cex:durableId="24F8C0FC" w16cex:dateUtc="2021-09-25T01:26:00Z"/>
  <w16cex:commentExtensible w16cex:durableId="250ECF11" w16cex:dateUtc="2021-10-11T18: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F8657F4" w16cid:durableId="24E3A1C2"/>
  <w16cid:commentId w16cid:paraId="49D77B81" w16cid:durableId="250E8DD1"/>
  <w16cid:commentId w16cid:paraId="0C95FAE9" w16cid:durableId="250AEF7A"/>
  <w16cid:commentId w16cid:paraId="56DFC941" w16cid:durableId="250B3987"/>
  <w16cid:commentId w16cid:paraId="310647F7" w16cid:durableId="250E9359"/>
  <w16cid:commentId w16cid:paraId="6EBD8925" w16cid:durableId="24E9F97F"/>
  <w16cid:commentId w16cid:paraId="4C0ACF95" w16cid:durableId="24F87BA3"/>
  <w16cid:commentId w16cid:paraId="7F82AB3E" w16cid:durableId="24E9F98D"/>
  <w16cid:commentId w16cid:paraId="33C031A0" w16cid:durableId="250AD73D"/>
  <w16cid:commentId w16cid:paraId="2F281A62" w16cid:durableId="250E952F"/>
  <w16cid:commentId w16cid:paraId="6053BC73" w16cid:durableId="250E95C9"/>
  <w16cid:commentId w16cid:paraId="525756BA" w16cid:durableId="24EB35E3"/>
  <w16cid:commentId w16cid:paraId="551BCD5E" w16cid:durableId="24EB3232"/>
  <w16cid:commentId w16cid:paraId="1C77C354" w16cid:durableId="24F88041"/>
  <w16cid:commentId w16cid:paraId="6314FACE" w16cid:durableId="24EB3A3D"/>
  <w16cid:commentId w16cid:paraId="56F40729" w16cid:durableId="24FF5D00"/>
  <w16cid:commentId w16cid:paraId="4BBB2700" w16cid:durableId="250EB51F"/>
  <w16cid:commentId w16cid:paraId="4C307465" w16cid:durableId="250ECDA6"/>
  <w16cid:commentId w16cid:paraId="4DAA410B" w16cid:durableId="24EB3B69"/>
  <w16cid:commentId w16cid:paraId="56155716" w16cid:durableId="24FF5D28"/>
  <w16cid:commentId w16cid:paraId="37878C62" w16cid:durableId="24EB3BD0"/>
  <w16cid:commentId w16cid:paraId="7889C938" w16cid:durableId="250ECE6D"/>
  <w16cid:commentId w16cid:paraId="58F96C18" w16cid:durableId="250ECE6C"/>
  <w16cid:commentId w16cid:paraId="64EDFD02" w16cid:durableId="24EB3E8B"/>
  <w16cid:commentId w16cid:paraId="191030FC" w16cid:durableId="24F8C0FC"/>
  <w16cid:commentId w16cid:paraId="00B31154" w16cid:durableId="250ECF1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165379" w14:textId="77777777" w:rsidR="004F394B" w:rsidRDefault="004F394B">
      <w:pPr>
        <w:spacing w:after="0" w:line="240" w:lineRule="auto"/>
      </w:pPr>
      <w:r>
        <w:separator/>
      </w:r>
    </w:p>
  </w:endnote>
  <w:endnote w:type="continuationSeparator" w:id="0">
    <w:p w14:paraId="7E350C85" w14:textId="77777777" w:rsidR="004F394B" w:rsidRDefault="004F39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9B85A8" w14:textId="77777777" w:rsidR="004F394B" w:rsidRDefault="004F394B">
      <w:pPr>
        <w:spacing w:after="0" w:line="240" w:lineRule="auto"/>
      </w:pPr>
      <w:r>
        <w:separator/>
      </w:r>
    </w:p>
  </w:footnote>
  <w:footnote w:type="continuationSeparator" w:id="0">
    <w:p w14:paraId="65A79240" w14:textId="77777777" w:rsidR="004F394B" w:rsidRDefault="004F394B">
      <w:pPr>
        <w:spacing w:after="0" w:line="240" w:lineRule="auto"/>
      </w:pPr>
      <w:r>
        <w:continuationSeparator/>
      </w:r>
    </w:p>
  </w:footnote>
  <w:footnote w:id="1">
    <w:p w14:paraId="10B0277F" w14:textId="117DDA5E" w:rsidR="00BD6C8F" w:rsidRDefault="00BD6C8F">
      <w:pPr>
        <w:pStyle w:val="FootnoteText"/>
      </w:pPr>
      <w:r>
        <w:rPr>
          <w:rStyle w:val="FootnoteReference"/>
        </w:rPr>
        <w:t>*</w:t>
      </w:r>
      <w:r>
        <w:t xml:space="preserve"> Corresponding author, email: miller.81@osu.edu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349D9"/>
    <w:multiLevelType w:val="hybridMultilevel"/>
    <w:tmpl w:val="7B669E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3340BEC"/>
    <w:multiLevelType w:val="hybridMultilevel"/>
    <w:tmpl w:val="40C42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18C4A08"/>
    <w:multiLevelType w:val="hybridMultilevel"/>
    <w:tmpl w:val="ABCA0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748F5933"/>
    <w:multiLevelType w:val="multilevel"/>
    <w:tmpl w:val="01FC5CE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7B3617FC"/>
    <w:multiLevelType w:val="hybridMultilevel"/>
    <w:tmpl w:val="B2F03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4"/>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ller, Harvey">
    <w15:presenceInfo w15:providerId="AD" w15:userId="S::miller.81@osu.edu::a502b954-5642-4a2a-8f22-6e0bbb41520b"/>
  </w15:person>
  <w15:person w15:author="Liu Luyu">
    <w15:presenceInfo w15:providerId="Windows Live" w15:userId="3cff0f5b7d879135"/>
  </w15:person>
  <w15:person w15:author="Liu, Luyu">
    <w15:presenceInfo w15:providerId="AD" w15:userId="S::liu.6544@buckeyemail.osu.edu::90a8bb98-8228-4d90-977f-89d96ed9d3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B6E"/>
    <w:rsid w:val="00002DC9"/>
    <w:rsid w:val="00003CB5"/>
    <w:rsid w:val="000044FE"/>
    <w:rsid w:val="000072B6"/>
    <w:rsid w:val="000073FC"/>
    <w:rsid w:val="00007654"/>
    <w:rsid w:val="00007B5F"/>
    <w:rsid w:val="00011A0D"/>
    <w:rsid w:val="00012AC0"/>
    <w:rsid w:val="00014C0F"/>
    <w:rsid w:val="00017CEA"/>
    <w:rsid w:val="00017D6F"/>
    <w:rsid w:val="00017DEE"/>
    <w:rsid w:val="00017EAB"/>
    <w:rsid w:val="00021E41"/>
    <w:rsid w:val="000221A0"/>
    <w:rsid w:val="00022952"/>
    <w:rsid w:val="000229A4"/>
    <w:rsid w:val="00022AE9"/>
    <w:rsid w:val="00022CCB"/>
    <w:rsid w:val="0002336F"/>
    <w:rsid w:val="00024396"/>
    <w:rsid w:val="0002476D"/>
    <w:rsid w:val="00027785"/>
    <w:rsid w:val="00030FB4"/>
    <w:rsid w:val="00032555"/>
    <w:rsid w:val="00033300"/>
    <w:rsid w:val="000357A8"/>
    <w:rsid w:val="000370C8"/>
    <w:rsid w:val="00037835"/>
    <w:rsid w:val="00037E7F"/>
    <w:rsid w:val="000414CB"/>
    <w:rsid w:val="0004257C"/>
    <w:rsid w:val="000437BD"/>
    <w:rsid w:val="0004699B"/>
    <w:rsid w:val="000504BC"/>
    <w:rsid w:val="00050B43"/>
    <w:rsid w:val="0005153B"/>
    <w:rsid w:val="00052511"/>
    <w:rsid w:val="000527DF"/>
    <w:rsid w:val="000529B7"/>
    <w:rsid w:val="00053B09"/>
    <w:rsid w:val="00053F29"/>
    <w:rsid w:val="000545D2"/>
    <w:rsid w:val="00060E57"/>
    <w:rsid w:val="000611BA"/>
    <w:rsid w:val="00062F0B"/>
    <w:rsid w:val="00063DEC"/>
    <w:rsid w:val="00063E1E"/>
    <w:rsid w:val="0006503E"/>
    <w:rsid w:val="00066A72"/>
    <w:rsid w:val="00071A39"/>
    <w:rsid w:val="000739C6"/>
    <w:rsid w:val="00073F6C"/>
    <w:rsid w:val="00074EC4"/>
    <w:rsid w:val="00075720"/>
    <w:rsid w:val="00076FF4"/>
    <w:rsid w:val="0007739A"/>
    <w:rsid w:val="000777E2"/>
    <w:rsid w:val="0007792A"/>
    <w:rsid w:val="00077E9C"/>
    <w:rsid w:val="00077EAB"/>
    <w:rsid w:val="000805D7"/>
    <w:rsid w:val="000807DE"/>
    <w:rsid w:val="00081B1D"/>
    <w:rsid w:val="00082EF6"/>
    <w:rsid w:val="000839AE"/>
    <w:rsid w:val="00083BE7"/>
    <w:rsid w:val="00084391"/>
    <w:rsid w:val="000848C5"/>
    <w:rsid w:val="00084E46"/>
    <w:rsid w:val="00084F14"/>
    <w:rsid w:val="00085658"/>
    <w:rsid w:val="00085D9E"/>
    <w:rsid w:val="00086405"/>
    <w:rsid w:val="000873E7"/>
    <w:rsid w:val="00091B6E"/>
    <w:rsid w:val="00093E74"/>
    <w:rsid w:val="000940D4"/>
    <w:rsid w:val="000949CC"/>
    <w:rsid w:val="0009617D"/>
    <w:rsid w:val="000A007E"/>
    <w:rsid w:val="000A0E49"/>
    <w:rsid w:val="000A15A9"/>
    <w:rsid w:val="000A233B"/>
    <w:rsid w:val="000A3170"/>
    <w:rsid w:val="000A3A46"/>
    <w:rsid w:val="000A3C04"/>
    <w:rsid w:val="000A411E"/>
    <w:rsid w:val="000A7298"/>
    <w:rsid w:val="000B03BB"/>
    <w:rsid w:val="000B0CB6"/>
    <w:rsid w:val="000B0E6A"/>
    <w:rsid w:val="000B3BFB"/>
    <w:rsid w:val="000B4059"/>
    <w:rsid w:val="000B6382"/>
    <w:rsid w:val="000C23C8"/>
    <w:rsid w:val="000C503A"/>
    <w:rsid w:val="000D0027"/>
    <w:rsid w:val="000D0C76"/>
    <w:rsid w:val="000D196D"/>
    <w:rsid w:val="000D3141"/>
    <w:rsid w:val="000D3DCA"/>
    <w:rsid w:val="000D439A"/>
    <w:rsid w:val="000D516A"/>
    <w:rsid w:val="000D7799"/>
    <w:rsid w:val="000D794D"/>
    <w:rsid w:val="000E1C43"/>
    <w:rsid w:val="000E23F3"/>
    <w:rsid w:val="000E2E51"/>
    <w:rsid w:val="000E3445"/>
    <w:rsid w:val="000E358A"/>
    <w:rsid w:val="000E4161"/>
    <w:rsid w:val="000E51DF"/>
    <w:rsid w:val="000E6398"/>
    <w:rsid w:val="000E7E5C"/>
    <w:rsid w:val="000E7F6F"/>
    <w:rsid w:val="000F178A"/>
    <w:rsid w:val="000F17B5"/>
    <w:rsid w:val="000F29E2"/>
    <w:rsid w:val="000F46D9"/>
    <w:rsid w:val="000F5437"/>
    <w:rsid w:val="000F5B12"/>
    <w:rsid w:val="000F5C61"/>
    <w:rsid w:val="000F6F29"/>
    <w:rsid w:val="0010034D"/>
    <w:rsid w:val="00101438"/>
    <w:rsid w:val="001015AC"/>
    <w:rsid w:val="001027D1"/>
    <w:rsid w:val="00102C5F"/>
    <w:rsid w:val="0010302F"/>
    <w:rsid w:val="00103178"/>
    <w:rsid w:val="00103829"/>
    <w:rsid w:val="00104565"/>
    <w:rsid w:val="00104B9E"/>
    <w:rsid w:val="0010621D"/>
    <w:rsid w:val="00106229"/>
    <w:rsid w:val="001072EE"/>
    <w:rsid w:val="00110173"/>
    <w:rsid w:val="001108B3"/>
    <w:rsid w:val="00110F32"/>
    <w:rsid w:val="0011218F"/>
    <w:rsid w:val="001124B9"/>
    <w:rsid w:val="00112935"/>
    <w:rsid w:val="00112FB6"/>
    <w:rsid w:val="00116A99"/>
    <w:rsid w:val="00117F7C"/>
    <w:rsid w:val="00120B7F"/>
    <w:rsid w:val="00122A93"/>
    <w:rsid w:val="00122B1B"/>
    <w:rsid w:val="0012561C"/>
    <w:rsid w:val="001260C4"/>
    <w:rsid w:val="001268E9"/>
    <w:rsid w:val="00130C65"/>
    <w:rsid w:val="00130D99"/>
    <w:rsid w:val="001334C8"/>
    <w:rsid w:val="00135946"/>
    <w:rsid w:val="00136DBF"/>
    <w:rsid w:val="00136F22"/>
    <w:rsid w:val="00137340"/>
    <w:rsid w:val="001404A2"/>
    <w:rsid w:val="001406C1"/>
    <w:rsid w:val="001413F6"/>
    <w:rsid w:val="00141C4A"/>
    <w:rsid w:val="0014547E"/>
    <w:rsid w:val="00147924"/>
    <w:rsid w:val="00153A8B"/>
    <w:rsid w:val="00153BA0"/>
    <w:rsid w:val="0015454B"/>
    <w:rsid w:val="00155FE4"/>
    <w:rsid w:val="001563F1"/>
    <w:rsid w:val="00160015"/>
    <w:rsid w:val="00162CD6"/>
    <w:rsid w:val="00162EEB"/>
    <w:rsid w:val="00163801"/>
    <w:rsid w:val="001638A8"/>
    <w:rsid w:val="00163AC3"/>
    <w:rsid w:val="00163F0A"/>
    <w:rsid w:val="00163F65"/>
    <w:rsid w:val="00166A0A"/>
    <w:rsid w:val="001671B0"/>
    <w:rsid w:val="00170819"/>
    <w:rsid w:val="00171542"/>
    <w:rsid w:val="00171C05"/>
    <w:rsid w:val="001723CD"/>
    <w:rsid w:val="00172C2C"/>
    <w:rsid w:val="00173241"/>
    <w:rsid w:val="001738D3"/>
    <w:rsid w:val="00175E28"/>
    <w:rsid w:val="00176E60"/>
    <w:rsid w:val="00176E86"/>
    <w:rsid w:val="001805DC"/>
    <w:rsid w:val="001806BF"/>
    <w:rsid w:val="00183BE4"/>
    <w:rsid w:val="001840EE"/>
    <w:rsid w:val="001903D7"/>
    <w:rsid w:val="00191AA9"/>
    <w:rsid w:val="0019437B"/>
    <w:rsid w:val="001944C4"/>
    <w:rsid w:val="001951BB"/>
    <w:rsid w:val="001962C5"/>
    <w:rsid w:val="00197DDF"/>
    <w:rsid w:val="001A2A45"/>
    <w:rsid w:val="001A3D78"/>
    <w:rsid w:val="001A5ABA"/>
    <w:rsid w:val="001A694C"/>
    <w:rsid w:val="001A75E1"/>
    <w:rsid w:val="001B05FD"/>
    <w:rsid w:val="001B1CD4"/>
    <w:rsid w:val="001B2405"/>
    <w:rsid w:val="001B2611"/>
    <w:rsid w:val="001B2FF4"/>
    <w:rsid w:val="001B3FD8"/>
    <w:rsid w:val="001B44E9"/>
    <w:rsid w:val="001B5190"/>
    <w:rsid w:val="001B5F49"/>
    <w:rsid w:val="001B79EB"/>
    <w:rsid w:val="001C208D"/>
    <w:rsid w:val="001C5129"/>
    <w:rsid w:val="001C5F23"/>
    <w:rsid w:val="001C613E"/>
    <w:rsid w:val="001C67B7"/>
    <w:rsid w:val="001C6CB0"/>
    <w:rsid w:val="001C6D75"/>
    <w:rsid w:val="001C74AE"/>
    <w:rsid w:val="001D16C8"/>
    <w:rsid w:val="001D4175"/>
    <w:rsid w:val="001D587C"/>
    <w:rsid w:val="001D66FF"/>
    <w:rsid w:val="001D698C"/>
    <w:rsid w:val="001E0AA3"/>
    <w:rsid w:val="001E0E0C"/>
    <w:rsid w:val="001E2E38"/>
    <w:rsid w:val="001E5726"/>
    <w:rsid w:val="001E5DD0"/>
    <w:rsid w:val="001F06E3"/>
    <w:rsid w:val="001F0A0E"/>
    <w:rsid w:val="001F214F"/>
    <w:rsid w:val="001F48BC"/>
    <w:rsid w:val="001F5A73"/>
    <w:rsid w:val="001F7CD2"/>
    <w:rsid w:val="001F7EDB"/>
    <w:rsid w:val="00204541"/>
    <w:rsid w:val="00204963"/>
    <w:rsid w:val="00205E39"/>
    <w:rsid w:val="0020751E"/>
    <w:rsid w:val="00207E60"/>
    <w:rsid w:val="00211304"/>
    <w:rsid w:val="0021133F"/>
    <w:rsid w:val="00212055"/>
    <w:rsid w:val="00212B0D"/>
    <w:rsid w:val="002145A0"/>
    <w:rsid w:val="00214F3C"/>
    <w:rsid w:val="00215D5C"/>
    <w:rsid w:val="00216A2C"/>
    <w:rsid w:val="00216FFC"/>
    <w:rsid w:val="002204D8"/>
    <w:rsid w:val="00220D5A"/>
    <w:rsid w:val="00221B9A"/>
    <w:rsid w:val="00221F09"/>
    <w:rsid w:val="0022290C"/>
    <w:rsid w:val="002264DF"/>
    <w:rsid w:val="00230862"/>
    <w:rsid w:val="00230D72"/>
    <w:rsid w:val="002319ED"/>
    <w:rsid w:val="00232807"/>
    <w:rsid w:val="00233A7B"/>
    <w:rsid w:val="00236875"/>
    <w:rsid w:val="002375E6"/>
    <w:rsid w:val="00237A51"/>
    <w:rsid w:val="00240058"/>
    <w:rsid w:val="002403A3"/>
    <w:rsid w:val="0024178A"/>
    <w:rsid w:val="002417A2"/>
    <w:rsid w:val="00242278"/>
    <w:rsid w:val="0024313E"/>
    <w:rsid w:val="0024384F"/>
    <w:rsid w:val="0024529C"/>
    <w:rsid w:val="00245839"/>
    <w:rsid w:val="00247644"/>
    <w:rsid w:val="002510D3"/>
    <w:rsid w:val="00252622"/>
    <w:rsid w:val="002537B6"/>
    <w:rsid w:val="0025496A"/>
    <w:rsid w:val="00255044"/>
    <w:rsid w:val="00256B9F"/>
    <w:rsid w:val="0026229D"/>
    <w:rsid w:val="002648C9"/>
    <w:rsid w:val="00264FDE"/>
    <w:rsid w:val="00265250"/>
    <w:rsid w:val="002652AA"/>
    <w:rsid w:val="00266A33"/>
    <w:rsid w:val="0026715B"/>
    <w:rsid w:val="002672E2"/>
    <w:rsid w:val="002679F7"/>
    <w:rsid w:val="00267C41"/>
    <w:rsid w:val="002700E2"/>
    <w:rsid w:val="00271140"/>
    <w:rsid w:val="00272AAD"/>
    <w:rsid w:val="00273025"/>
    <w:rsid w:val="00273BBB"/>
    <w:rsid w:val="00274D45"/>
    <w:rsid w:val="0027501A"/>
    <w:rsid w:val="00275E2A"/>
    <w:rsid w:val="00280DA0"/>
    <w:rsid w:val="00280F76"/>
    <w:rsid w:val="002829E7"/>
    <w:rsid w:val="00283534"/>
    <w:rsid w:val="0028433D"/>
    <w:rsid w:val="00285488"/>
    <w:rsid w:val="002856DE"/>
    <w:rsid w:val="00285E91"/>
    <w:rsid w:val="00286584"/>
    <w:rsid w:val="002906B1"/>
    <w:rsid w:val="002921B5"/>
    <w:rsid w:val="00292433"/>
    <w:rsid w:val="00292CAA"/>
    <w:rsid w:val="002934F6"/>
    <w:rsid w:val="00294ECC"/>
    <w:rsid w:val="00296189"/>
    <w:rsid w:val="00296DFF"/>
    <w:rsid w:val="002974C8"/>
    <w:rsid w:val="002A0959"/>
    <w:rsid w:val="002A10F5"/>
    <w:rsid w:val="002A42B6"/>
    <w:rsid w:val="002A470C"/>
    <w:rsid w:val="002A5DEA"/>
    <w:rsid w:val="002A748A"/>
    <w:rsid w:val="002A7827"/>
    <w:rsid w:val="002B0F31"/>
    <w:rsid w:val="002B33B6"/>
    <w:rsid w:val="002B4610"/>
    <w:rsid w:val="002B4FA3"/>
    <w:rsid w:val="002B6265"/>
    <w:rsid w:val="002B6501"/>
    <w:rsid w:val="002B682B"/>
    <w:rsid w:val="002B749A"/>
    <w:rsid w:val="002C0C98"/>
    <w:rsid w:val="002C196A"/>
    <w:rsid w:val="002C2454"/>
    <w:rsid w:val="002C2E29"/>
    <w:rsid w:val="002C4205"/>
    <w:rsid w:val="002C4681"/>
    <w:rsid w:val="002C53A5"/>
    <w:rsid w:val="002C5F3A"/>
    <w:rsid w:val="002C7798"/>
    <w:rsid w:val="002D001D"/>
    <w:rsid w:val="002D03CB"/>
    <w:rsid w:val="002D18F1"/>
    <w:rsid w:val="002D3AFB"/>
    <w:rsid w:val="002D430D"/>
    <w:rsid w:val="002D55E5"/>
    <w:rsid w:val="002D6146"/>
    <w:rsid w:val="002E0F6E"/>
    <w:rsid w:val="002E1F05"/>
    <w:rsid w:val="002E283E"/>
    <w:rsid w:val="002E3511"/>
    <w:rsid w:val="002E3E5E"/>
    <w:rsid w:val="002E5621"/>
    <w:rsid w:val="002E5D6F"/>
    <w:rsid w:val="002E5FA9"/>
    <w:rsid w:val="002E622E"/>
    <w:rsid w:val="002E6542"/>
    <w:rsid w:val="002F0DFC"/>
    <w:rsid w:val="002F1139"/>
    <w:rsid w:val="002F1564"/>
    <w:rsid w:val="002F1E35"/>
    <w:rsid w:val="002F3079"/>
    <w:rsid w:val="002F397F"/>
    <w:rsid w:val="002F4D78"/>
    <w:rsid w:val="002F4FBD"/>
    <w:rsid w:val="002F5A0F"/>
    <w:rsid w:val="002F5AB8"/>
    <w:rsid w:val="002F5D55"/>
    <w:rsid w:val="002F6A9B"/>
    <w:rsid w:val="002F7E17"/>
    <w:rsid w:val="0030068C"/>
    <w:rsid w:val="00300F67"/>
    <w:rsid w:val="00302216"/>
    <w:rsid w:val="003024DA"/>
    <w:rsid w:val="003026D4"/>
    <w:rsid w:val="00304C4D"/>
    <w:rsid w:val="00304EB2"/>
    <w:rsid w:val="00306C36"/>
    <w:rsid w:val="00307B27"/>
    <w:rsid w:val="00307D08"/>
    <w:rsid w:val="00310E98"/>
    <w:rsid w:val="003128D2"/>
    <w:rsid w:val="00314C76"/>
    <w:rsid w:val="00315077"/>
    <w:rsid w:val="003154D3"/>
    <w:rsid w:val="003155AA"/>
    <w:rsid w:val="00317032"/>
    <w:rsid w:val="003175D3"/>
    <w:rsid w:val="00317C0B"/>
    <w:rsid w:val="003206AE"/>
    <w:rsid w:val="00320E99"/>
    <w:rsid w:val="00321119"/>
    <w:rsid w:val="00323009"/>
    <w:rsid w:val="00323CE6"/>
    <w:rsid w:val="00324A67"/>
    <w:rsid w:val="0032679B"/>
    <w:rsid w:val="0033343F"/>
    <w:rsid w:val="00334F64"/>
    <w:rsid w:val="003359AE"/>
    <w:rsid w:val="00336ABF"/>
    <w:rsid w:val="00336ED5"/>
    <w:rsid w:val="00337466"/>
    <w:rsid w:val="00337640"/>
    <w:rsid w:val="00340D9B"/>
    <w:rsid w:val="00340EDC"/>
    <w:rsid w:val="00345316"/>
    <w:rsid w:val="003454F6"/>
    <w:rsid w:val="0034562F"/>
    <w:rsid w:val="003470A2"/>
    <w:rsid w:val="0034745C"/>
    <w:rsid w:val="003503C0"/>
    <w:rsid w:val="003504D6"/>
    <w:rsid w:val="00350E40"/>
    <w:rsid w:val="00351530"/>
    <w:rsid w:val="00352101"/>
    <w:rsid w:val="00352693"/>
    <w:rsid w:val="00353D8E"/>
    <w:rsid w:val="00353DC7"/>
    <w:rsid w:val="0035511C"/>
    <w:rsid w:val="00356F49"/>
    <w:rsid w:val="00357BEC"/>
    <w:rsid w:val="00357EB3"/>
    <w:rsid w:val="00361C47"/>
    <w:rsid w:val="00362B26"/>
    <w:rsid w:val="00362CD1"/>
    <w:rsid w:val="00362D3B"/>
    <w:rsid w:val="00363ECB"/>
    <w:rsid w:val="00367375"/>
    <w:rsid w:val="003705BB"/>
    <w:rsid w:val="0037113E"/>
    <w:rsid w:val="003716EB"/>
    <w:rsid w:val="00372057"/>
    <w:rsid w:val="00373180"/>
    <w:rsid w:val="003749F2"/>
    <w:rsid w:val="00376575"/>
    <w:rsid w:val="00376F3E"/>
    <w:rsid w:val="00377DDF"/>
    <w:rsid w:val="00382C8E"/>
    <w:rsid w:val="00382DF6"/>
    <w:rsid w:val="00383525"/>
    <w:rsid w:val="00383D78"/>
    <w:rsid w:val="003845B6"/>
    <w:rsid w:val="00385A5D"/>
    <w:rsid w:val="00390121"/>
    <w:rsid w:val="003918AB"/>
    <w:rsid w:val="00391DD6"/>
    <w:rsid w:val="00391EAD"/>
    <w:rsid w:val="003927AE"/>
    <w:rsid w:val="0039370D"/>
    <w:rsid w:val="00393A1B"/>
    <w:rsid w:val="0039714C"/>
    <w:rsid w:val="003979A1"/>
    <w:rsid w:val="003979B3"/>
    <w:rsid w:val="003A0B10"/>
    <w:rsid w:val="003A1036"/>
    <w:rsid w:val="003A1EBA"/>
    <w:rsid w:val="003A3D3C"/>
    <w:rsid w:val="003A4C0B"/>
    <w:rsid w:val="003A4F38"/>
    <w:rsid w:val="003A5A90"/>
    <w:rsid w:val="003A62F1"/>
    <w:rsid w:val="003A73F5"/>
    <w:rsid w:val="003A7856"/>
    <w:rsid w:val="003A7FAB"/>
    <w:rsid w:val="003B0CA0"/>
    <w:rsid w:val="003B3155"/>
    <w:rsid w:val="003B3945"/>
    <w:rsid w:val="003B55FA"/>
    <w:rsid w:val="003B5A3C"/>
    <w:rsid w:val="003B5C19"/>
    <w:rsid w:val="003B6429"/>
    <w:rsid w:val="003C0271"/>
    <w:rsid w:val="003C2627"/>
    <w:rsid w:val="003C3999"/>
    <w:rsid w:val="003C3CED"/>
    <w:rsid w:val="003C4579"/>
    <w:rsid w:val="003C46B3"/>
    <w:rsid w:val="003C5476"/>
    <w:rsid w:val="003C5901"/>
    <w:rsid w:val="003C5DF5"/>
    <w:rsid w:val="003C757D"/>
    <w:rsid w:val="003C7963"/>
    <w:rsid w:val="003C7E5E"/>
    <w:rsid w:val="003D1C41"/>
    <w:rsid w:val="003D2842"/>
    <w:rsid w:val="003D36EE"/>
    <w:rsid w:val="003D599D"/>
    <w:rsid w:val="003D5DAE"/>
    <w:rsid w:val="003E38F9"/>
    <w:rsid w:val="003E3F12"/>
    <w:rsid w:val="003E58FC"/>
    <w:rsid w:val="003E64BA"/>
    <w:rsid w:val="003F16FF"/>
    <w:rsid w:val="003F1C86"/>
    <w:rsid w:val="003F2249"/>
    <w:rsid w:val="003F2544"/>
    <w:rsid w:val="003F2B17"/>
    <w:rsid w:val="003F2CD3"/>
    <w:rsid w:val="003F3B43"/>
    <w:rsid w:val="003F49E5"/>
    <w:rsid w:val="003F509C"/>
    <w:rsid w:val="003F60A1"/>
    <w:rsid w:val="003F7CD0"/>
    <w:rsid w:val="0040013F"/>
    <w:rsid w:val="0040073E"/>
    <w:rsid w:val="00400E9A"/>
    <w:rsid w:val="00401223"/>
    <w:rsid w:val="00401EDE"/>
    <w:rsid w:val="00401F96"/>
    <w:rsid w:val="004028E8"/>
    <w:rsid w:val="0040693C"/>
    <w:rsid w:val="00407006"/>
    <w:rsid w:val="00410B88"/>
    <w:rsid w:val="00411460"/>
    <w:rsid w:val="00411975"/>
    <w:rsid w:val="00413119"/>
    <w:rsid w:val="004136E0"/>
    <w:rsid w:val="00413DD7"/>
    <w:rsid w:val="004151FE"/>
    <w:rsid w:val="00415389"/>
    <w:rsid w:val="00415FC5"/>
    <w:rsid w:val="0041618A"/>
    <w:rsid w:val="00420382"/>
    <w:rsid w:val="0042092C"/>
    <w:rsid w:val="00421013"/>
    <w:rsid w:val="00421E17"/>
    <w:rsid w:val="00421EF7"/>
    <w:rsid w:val="00422D94"/>
    <w:rsid w:val="00422E6A"/>
    <w:rsid w:val="00422F94"/>
    <w:rsid w:val="00424041"/>
    <w:rsid w:val="00424114"/>
    <w:rsid w:val="0042621E"/>
    <w:rsid w:val="0042630A"/>
    <w:rsid w:val="00427FBD"/>
    <w:rsid w:val="0043055A"/>
    <w:rsid w:val="0043094D"/>
    <w:rsid w:val="00431277"/>
    <w:rsid w:val="004315AA"/>
    <w:rsid w:val="00431B16"/>
    <w:rsid w:val="00432B53"/>
    <w:rsid w:val="0043429B"/>
    <w:rsid w:val="00435413"/>
    <w:rsid w:val="00435EC6"/>
    <w:rsid w:val="00437946"/>
    <w:rsid w:val="00437B11"/>
    <w:rsid w:val="004409CA"/>
    <w:rsid w:val="00440C78"/>
    <w:rsid w:val="00443F16"/>
    <w:rsid w:val="004458AA"/>
    <w:rsid w:val="0045061F"/>
    <w:rsid w:val="00452DA8"/>
    <w:rsid w:val="00453183"/>
    <w:rsid w:val="00453313"/>
    <w:rsid w:val="004563E0"/>
    <w:rsid w:val="00456E7C"/>
    <w:rsid w:val="00457A96"/>
    <w:rsid w:val="00460A15"/>
    <w:rsid w:val="0046276C"/>
    <w:rsid w:val="00462B82"/>
    <w:rsid w:val="00462DB0"/>
    <w:rsid w:val="0046336E"/>
    <w:rsid w:val="0046486F"/>
    <w:rsid w:val="00466C12"/>
    <w:rsid w:val="00466C1B"/>
    <w:rsid w:val="004705A2"/>
    <w:rsid w:val="00470B6D"/>
    <w:rsid w:val="00470EA6"/>
    <w:rsid w:val="004718A4"/>
    <w:rsid w:val="00472CAF"/>
    <w:rsid w:val="00473333"/>
    <w:rsid w:val="00473F16"/>
    <w:rsid w:val="004752EB"/>
    <w:rsid w:val="00476552"/>
    <w:rsid w:val="004767A3"/>
    <w:rsid w:val="00476E7F"/>
    <w:rsid w:val="00477B4E"/>
    <w:rsid w:val="0048007A"/>
    <w:rsid w:val="00480C15"/>
    <w:rsid w:val="00481466"/>
    <w:rsid w:val="004819BF"/>
    <w:rsid w:val="00483D98"/>
    <w:rsid w:val="00483E74"/>
    <w:rsid w:val="00484004"/>
    <w:rsid w:val="0048608C"/>
    <w:rsid w:val="0048746E"/>
    <w:rsid w:val="00487870"/>
    <w:rsid w:val="004900BA"/>
    <w:rsid w:val="00490832"/>
    <w:rsid w:val="00491D58"/>
    <w:rsid w:val="0049227F"/>
    <w:rsid w:val="0049275D"/>
    <w:rsid w:val="00492777"/>
    <w:rsid w:val="00493219"/>
    <w:rsid w:val="00494A59"/>
    <w:rsid w:val="00494D56"/>
    <w:rsid w:val="00496765"/>
    <w:rsid w:val="00497973"/>
    <w:rsid w:val="004A0970"/>
    <w:rsid w:val="004A17E2"/>
    <w:rsid w:val="004A295B"/>
    <w:rsid w:val="004A3D5F"/>
    <w:rsid w:val="004A5E68"/>
    <w:rsid w:val="004A6618"/>
    <w:rsid w:val="004A6C45"/>
    <w:rsid w:val="004A73BD"/>
    <w:rsid w:val="004A7B77"/>
    <w:rsid w:val="004B0447"/>
    <w:rsid w:val="004B080C"/>
    <w:rsid w:val="004B3901"/>
    <w:rsid w:val="004B3BBE"/>
    <w:rsid w:val="004B45CA"/>
    <w:rsid w:val="004B4F7A"/>
    <w:rsid w:val="004B5A8E"/>
    <w:rsid w:val="004B6127"/>
    <w:rsid w:val="004C2A7B"/>
    <w:rsid w:val="004C331E"/>
    <w:rsid w:val="004C44B5"/>
    <w:rsid w:val="004C4717"/>
    <w:rsid w:val="004C4A41"/>
    <w:rsid w:val="004C4B9E"/>
    <w:rsid w:val="004C533F"/>
    <w:rsid w:val="004C6580"/>
    <w:rsid w:val="004C7864"/>
    <w:rsid w:val="004D3424"/>
    <w:rsid w:val="004D6A75"/>
    <w:rsid w:val="004D726F"/>
    <w:rsid w:val="004D78B2"/>
    <w:rsid w:val="004D797D"/>
    <w:rsid w:val="004E07BC"/>
    <w:rsid w:val="004E149F"/>
    <w:rsid w:val="004E1A3E"/>
    <w:rsid w:val="004E348C"/>
    <w:rsid w:val="004E3BF8"/>
    <w:rsid w:val="004E5438"/>
    <w:rsid w:val="004E54A0"/>
    <w:rsid w:val="004E6100"/>
    <w:rsid w:val="004E69AB"/>
    <w:rsid w:val="004E6C04"/>
    <w:rsid w:val="004E6DF2"/>
    <w:rsid w:val="004E761C"/>
    <w:rsid w:val="004F17D1"/>
    <w:rsid w:val="004F1A4D"/>
    <w:rsid w:val="004F1C5D"/>
    <w:rsid w:val="004F1D75"/>
    <w:rsid w:val="004F279E"/>
    <w:rsid w:val="004F2985"/>
    <w:rsid w:val="004F333D"/>
    <w:rsid w:val="004F33D6"/>
    <w:rsid w:val="004F394B"/>
    <w:rsid w:val="004F638E"/>
    <w:rsid w:val="004F63AD"/>
    <w:rsid w:val="004F75AF"/>
    <w:rsid w:val="004F7DED"/>
    <w:rsid w:val="005004F7"/>
    <w:rsid w:val="00500A5E"/>
    <w:rsid w:val="00500D97"/>
    <w:rsid w:val="00500ECB"/>
    <w:rsid w:val="00501173"/>
    <w:rsid w:val="00501631"/>
    <w:rsid w:val="00502417"/>
    <w:rsid w:val="0050280B"/>
    <w:rsid w:val="00502D24"/>
    <w:rsid w:val="00504922"/>
    <w:rsid w:val="00506955"/>
    <w:rsid w:val="00512E26"/>
    <w:rsid w:val="00513D8B"/>
    <w:rsid w:val="00517841"/>
    <w:rsid w:val="00521E8D"/>
    <w:rsid w:val="00522461"/>
    <w:rsid w:val="00522A06"/>
    <w:rsid w:val="00522CA4"/>
    <w:rsid w:val="00525838"/>
    <w:rsid w:val="00525C9B"/>
    <w:rsid w:val="0052762E"/>
    <w:rsid w:val="00530785"/>
    <w:rsid w:val="00531B73"/>
    <w:rsid w:val="00532117"/>
    <w:rsid w:val="0053343D"/>
    <w:rsid w:val="00533F05"/>
    <w:rsid w:val="005368B6"/>
    <w:rsid w:val="00536D67"/>
    <w:rsid w:val="00537C02"/>
    <w:rsid w:val="00540904"/>
    <w:rsid w:val="00540A00"/>
    <w:rsid w:val="00540C24"/>
    <w:rsid w:val="005411E1"/>
    <w:rsid w:val="0054376B"/>
    <w:rsid w:val="00543EE0"/>
    <w:rsid w:val="00551C91"/>
    <w:rsid w:val="00551D5D"/>
    <w:rsid w:val="005522A7"/>
    <w:rsid w:val="00553C97"/>
    <w:rsid w:val="0055554B"/>
    <w:rsid w:val="0055621E"/>
    <w:rsid w:val="00556F1B"/>
    <w:rsid w:val="005570A9"/>
    <w:rsid w:val="00560620"/>
    <w:rsid w:val="00560AED"/>
    <w:rsid w:val="00561155"/>
    <w:rsid w:val="00562273"/>
    <w:rsid w:val="005626DB"/>
    <w:rsid w:val="00564CB1"/>
    <w:rsid w:val="0056537E"/>
    <w:rsid w:val="0056590B"/>
    <w:rsid w:val="0056643C"/>
    <w:rsid w:val="005667A2"/>
    <w:rsid w:val="0056739A"/>
    <w:rsid w:val="0057013D"/>
    <w:rsid w:val="00571FC9"/>
    <w:rsid w:val="005729D4"/>
    <w:rsid w:val="00573994"/>
    <w:rsid w:val="0057440B"/>
    <w:rsid w:val="00574BED"/>
    <w:rsid w:val="005769E0"/>
    <w:rsid w:val="00576FB1"/>
    <w:rsid w:val="00580013"/>
    <w:rsid w:val="00581A4E"/>
    <w:rsid w:val="00581C56"/>
    <w:rsid w:val="0058260F"/>
    <w:rsid w:val="0058449F"/>
    <w:rsid w:val="00584B28"/>
    <w:rsid w:val="00585AE8"/>
    <w:rsid w:val="00587A1D"/>
    <w:rsid w:val="0059045F"/>
    <w:rsid w:val="0059060C"/>
    <w:rsid w:val="005911F7"/>
    <w:rsid w:val="00591801"/>
    <w:rsid w:val="00591820"/>
    <w:rsid w:val="00591A16"/>
    <w:rsid w:val="00591F76"/>
    <w:rsid w:val="00591F88"/>
    <w:rsid w:val="00592193"/>
    <w:rsid w:val="0059225C"/>
    <w:rsid w:val="00592A62"/>
    <w:rsid w:val="005948E2"/>
    <w:rsid w:val="00594A01"/>
    <w:rsid w:val="005969ED"/>
    <w:rsid w:val="00596FA4"/>
    <w:rsid w:val="0059748D"/>
    <w:rsid w:val="00597679"/>
    <w:rsid w:val="00597B5E"/>
    <w:rsid w:val="005A1600"/>
    <w:rsid w:val="005A1FB8"/>
    <w:rsid w:val="005A3005"/>
    <w:rsid w:val="005A3861"/>
    <w:rsid w:val="005A4347"/>
    <w:rsid w:val="005A4AAB"/>
    <w:rsid w:val="005A668B"/>
    <w:rsid w:val="005A7E88"/>
    <w:rsid w:val="005B0670"/>
    <w:rsid w:val="005B0AAC"/>
    <w:rsid w:val="005B2D5A"/>
    <w:rsid w:val="005B42BD"/>
    <w:rsid w:val="005B49F6"/>
    <w:rsid w:val="005B50EF"/>
    <w:rsid w:val="005B5861"/>
    <w:rsid w:val="005B6770"/>
    <w:rsid w:val="005B6BEF"/>
    <w:rsid w:val="005B7DA2"/>
    <w:rsid w:val="005C2124"/>
    <w:rsid w:val="005C39DC"/>
    <w:rsid w:val="005C4090"/>
    <w:rsid w:val="005C4C04"/>
    <w:rsid w:val="005C5D05"/>
    <w:rsid w:val="005C7F37"/>
    <w:rsid w:val="005D0E14"/>
    <w:rsid w:val="005D1235"/>
    <w:rsid w:val="005D1715"/>
    <w:rsid w:val="005D26F2"/>
    <w:rsid w:val="005D3D82"/>
    <w:rsid w:val="005D4277"/>
    <w:rsid w:val="005D54E3"/>
    <w:rsid w:val="005D5944"/>
    <w:rsid w:val="005D6AB8"/>
    <w:rsid w:val="005D6B15"/>
    <w:rsid w:val="005D78EC"/>
    <w:rsid w:val="005D7F21"/>
    <w:rsid w:val="005E1439"/>
    <w:rsid w:val="005E18E3"/>
    <w:rsid w:val="005E25B4"/>
    <w:rsid w:val="005E2D0A"/>
    <w:rsid w:val="005E557D"/>
    <w:rsid w:val="005E55EF"/>
    <w:rsid w:val="005E5CC9"/>
    <w:rsid w:val="005E6414"/>
    <w:rsid w:val="005E6E1E"/>
    <w:rsid w:val="005F13B1"/>
    <w:rsid w:val="005F1660"/>
    <w:rsid w:val="005F2458"/>
    <w:rsid w:val="005F3255"/>
    <w:rsid w:val="005F5197"/>
    <w:rsid w:val="005F7FC5"/>
    <w:rsid w:val="0060018A"/>
    <w:rsid w:val="00600B1B"/>
    <w:rsid w:val="00602BF5"/>
    <w:rsid w:val="00603D59"/>
    <w:rsid w:val="006043E3"/>
    <w:rsid w:val="00604B69"/>
    <w:rsid w:val="0060507A"/>
    <w:rsid w:val="00607611"/>
    <w:rsid w:val="00607EF1"/>
    <w:rsid w:val="0061074A"/>
    <w:rsid w:val="00612DB9"/>
    <w:rsid w:val="00613D5F"/>
    <w:rsid w:val="00614CFA"/>
    <w:rsid w:val="00614E4D"/>
    <w:rsid w:val="00614F58"/>
    <w:rsid w:val="006153FF"/>
    <w:rsid w:val="006155F9"/>
    <w:rsid w:val="00616A05"/>
    <w:rsid w:val="00616DF1"/>
    <w:rsid w:val="0061712E"/>
    <w:rsid w:val="006178F9"/>
    <w:rsid w:val="006211BB"/>
    <w:rsid w:val="00621DA8"/>
    <w:rsid w:val="00625215"/>
    <w:rsid w:val="006253EF"/>
    <w:rsid w:val="00626327"/>
    <w:rsid w:val="006272A2"/>
    <w:rsid w:val="00630486"/>
    <w:rsid w:val="0063141F"/>
    <w:rsid w:val="00631E07"/>
    <w:rsid w:val="006333C9"/>
    <w:rsid w:val="006362C7"/>
    <w:rsid w:val="00636BD2"/>
    <w:rsid w:val="00636F64"/>
    <w:rsid w:val="00637F85"/>
    <w:rsid w:val="00640505"/>
    <w:rsid w:val="00640716"/>
    <w:rsid w:val="006432E3"/>
    <w:rsid w:val="0064636C"/>
    <w:rsid w:val="006464B1"/>
    <w:rsid w:val="006475CF"/>
    <w:rsid w:val="006476DA"/>
    <w:rsid w:val="006476FD"/>
    <w:rsid w:val="00647B5B"/>
    <w:rsid w:val="00647D79"/>
    <w:rsid w:val="00647F48"/>
    <w:rsid w:val="006509D2"/>
    <w:rsid w:val="0065118B"/>
    <w:rsid w:val="006519FD"/>
    <w:rsid w:val="00652706"/>
    <w:rsid w:val="006531F2"/>
    <w:rsid w:val="006540E1"/>
    <w:rsid w:val="006561B6"/>
    <w:rsid w:val="00660B81"/>
    <w:rsid w:val="00661F97"/>
    <w:rsid w:val="006624E2"/>
    <w:rsid w:val="00664640"/>
    <w:rsid w:val="00665B45"/>
    <w:rsid w:val="00666B1C"/>
    <w:rsid w:val="00670B35"/>
    <w:rsid w:val="00672187"/>
    <w:rsid w:val="00673FA0"/>
    <w:rsid w:val="00674454"/>
    <w:rsid w:val="00675490"/>
    <w:rsid w:val="006757EC"/>
    <w:rsid w:val="00675E8E"/>
    <w:rsid w:val="00677FAE"/>
    <w:rsid w:val="00680FF4"/>
    <w:rsid w:val="00681415"/>
    <w:rsid w:val="0068197C"/>
    <w:rsid w:val="006820DB"/>
    <w:rsid w:val="00682243"/>
    <w:rsid w:val="0068274F"/>
    <w:rsid w:val="00684FAB"/>
    <w:rsid w:val="006865C9"/>
    <w:rsid w:val="00687052"/>
    <w:rsid w:val="00687237"/>
    <w:rsid w:val="00687AA1"/>
    <w:rsid w:val="006901E9"/>
    <w:rsid w:val="006908C5"/>
    <w:rsid w:val="006919A2"/>
    <w:rsid w:val="00692D02"/>
    <w:rsid w:val="0069475D"/>
    <w:rsid w:val="00695864"/>
    <w:rsid w:val="00696101"/>
    <w:rsid w:val="00697B8F"/>
    <w:rsid w:val="006A0307"/>
    <w:rsid w:val="006A1736"/>
    <w:rsid w:val="006A1989"/>
    <w:rsid w:val="006A2502"/>
    <w:rsid w:val="006A2E54"/>
    <w:rsid w:val="006A32BE"/>
    <w:rsid w:val="006A4950"/>
    <w:rsid w:val="006A5D8F"/>
    <w:rsid w:val="006A6EF4"/>
    <w:rsid w:val="006B11A7"/>
    <w:rsid w:val="006B56EA"/>
    <w:rsid w:val="006B7FBE"/>
    <w:rsid w:val="006C1A5B"/>
    <w:rsid w:val="006C1B92"/>
    <w:rsid w:val="006C2662"/>
    <w:rsid w:val="006C33DB"/>
    <w:rsid w:val="006C4E92"/>
    <w:rsid w:val="006C5B89"/>
    <w:rsid w:val="006C65B5"/>
    <w:rsid w:val="006C7420"/>
    <w:rsid w:val="006C7785"/>
    <w:rsid w:val="006C7A1E"/>
    <w:rsid w:val="006D02D6"/>
    <w:rsid w:val="006D0DA2"/>
    <w:rsid w:val="006D1009"/>
    <w:rsid w:val="006D3249"/>
    <w:rsid w:val="006D3C70"/>
    <w:rsid w:val="006D4B71"/>
    <w:rsid w:val="006D51A0"/>
    <w:rsid w:val="006D600B"/>
    <w:rsid w:val="006D71ED"/>
    <w:rsid w:val="006E02CD"/>
    <w:rsid w:val="006E1C6F"/>
    <w:rsid w:val="006E387A"/>
    <w:rsid w:val="006E6C82"/>
    <w:rsid w:val="006F04F6"/>
    <w:rsid w:val="006F68CB"/>
    <w:rsid w:val="006F6EB7"/>
    <w:rsid w:val="006F79E3"/>
    <w:rsid w:val="00703B53"/>
    <w:rsid w:val="007102E6"/>
    <w:rsid w:val="007104A3"/>
    <w:rsid w:val="007105DA"/>
    <w:rsid w:val="00710EE6"/>
    <w:rsid w:val="0071212B"/>
    <w:rsid w:val="007123A9"/>
    <w:rsid w:val="0071429E"/>
    <w:rsid w:val="00714C41"/>
    <w:rsid w:val="00716D6C"/>
    <w:rsid w:val="00717ABB"/>
    <w:rsid w:val="00720D25"/>
    <w:rsid w:val="0072263F"/>
    <w:rsid w:val="00722DE6"/>
    <w:rsid w:val="00722ECA"/>
    <w:rsid w:val="0072369F"/>
    <w:rsid w:val="00723F67"/>
    <w:rsid w:val="00724F97"/>
    <w:rsid w:val="007250B0"/>
    <w:rsid w:val="00725800"/>
    <w:rsid w:val="00726271"/>
    <w:rsid w:val="007267FB"/>
    <w:rsid w:val="0072743E"/>
    <w:rsid w:val="00727F21"/>
    <w:rsid w:val="00730B6B"/>
    <w:rsid w:val="00730D77"/>
    <w:rsid w:val="00732168"/>
    <w:rsid w:val="00732D16"/>
    <w:rsid w:val="007330B4"/>
    <w:rsid w:val="00734A99"/>
    <w:rsid w:val="00734B27"/>
    <w:rsid w:val="00734EB5"/>
    <w:rsid w:val="00737B8D"/>
    <w:rsid w:val="00737FAA"/>
    <w:rsid w:val="00740797"/>
    <w:rsid w:val="00740A36"/>
    <w:rsid w:val="00741532"/>
    <w:rsid w:val="00744F31"/>
    <w:rsid w:val="00746459"/>
    <w:rsid w:val="00752A58"/>
    <w:rsid w:val="007533C8"/>
    <w:rsid w:val="00755185"/>
    <w:rsid w:val="0075648D"/>
    <w:rsid w:val="00761E41"/>
    <w:rsid w:val="007630F9"/>
    <w:rsid w:val="00766D1D"/>
    <w:rsid w:val="007701AF"/>
    <w:rsid w:val="007713DF"/>
    <w:rsid w:val="00771433"/>
    <w:rsid w:val="007719CD"/>
    <w:rsid w:val="007722C8"/>
    <w:rsid w:val="00772FDC"/>
    <w:rsid w:val="00774D3A"/>
    <w:rsid w:val="00776B6D"/>
    <w:rsid w:val="00777A4A"/>
    <w:rsid w:val="00777F78"/>
    <w:rsid w:val="00780D93"/>
    <w:rsid w:val="00781553"/>
    <w:rsid w:val="00781A65"/>
    <w:rsid w:val="007824C1"/>
    <w:rsid w:val="00782905"/>
    <w:rsid w:val="0078463D"/>
    <w:rsid w:val="00786B12"/>
    <w:rsid w:val="007905FA"/>
    <w:rsid w:val="0079283C"/>
    <w:rsid w:val="0079344B"/>
    <w:rsid w:val="007934FE"/>
    <w:rsid w:val="00793EDA"/>
    <w:rsid w:val="007950AB"/>
    <w:rsid w:val="0079538D"/>
    <w:rsid w:val="00795F4F"/>
    <w:rsid w:val="007A02DC"/>
    <w:rsid w:val="007A21B6"/>
    <w:rsid w:val="007A2A1E"/>
    <w:rsid w:val="007A390F"/>
    <w:rsid w:val="007A7807"/>
    <w:rsid w:val="007A7F0E"/>
    <w:rsid w:val="007B02A0"/>
    <w:rsid w:val="007B04DB"/>
    <w:rsid w:val="007B1574"/>
    <w:rsid w:val="007B1A88"/>
    <w:rsid w:val="007B2A1D"/>
    <w:rsid w:val="007B3DE4"/>
    <w:rsid w:val="007B4186"/>
    <w:rsid w:val="007B4224"/>
    <w:rsid w:val="007B470F"/>
    <w:rsid w:val="007B697F"/>
    <w:rsid w:val="007B6AA8"/>
    <w:rsid w:val="007B709D"/>
    <w:rsid w:val="007B7C4D"/>
    <w:rsid w:val="007C0427"/>
    <w:rsid w:val="007C0B21"/>
    <w:rsid w:val="007C30F1"/>
    <w:rsid w:val="007C33E6"/>
    <w:rsid w:val="007C3DFE"/>
    <w:rsid w:val="007C5799"/>
    <w:rsid w:val="007C60F8"/>
    <w:rsid w:val="007C759E"/>
    <w:rsid w:val="007C7BF7"/>
    <w:rsid w:val="007D1152"/>
    <w:rsid w:val="007D28C8"/>
    <w:rsid w:val="007D3144"/>
    <w:rsid w:val="007D3BCA"/>
    <w:rsid w:val="007D5C1C"/>
    <w:rsid w:val="007D697F"/>
    <w:rsid w:val="007D7165"/>
    <w:rsid w:val="007D7287"/>
    <w:rsid w:val="007E0215"/>
    <w:rsid w:val="007E0B82"/>
    <w:rsid w:val="007E1C27"/>
    <w:rsid w:val="007E2B68"/>
    <w:rsid w:val="007E3F2D"/>
    <w:rsid w:val="007E4B23"/>
    <w:rsid w:val="007E4CB4"/>
    <w:rsid w:val="007E5685"/>
    <w:rsid w:val="007E62F4"/>
    <w:rsid w:val="007E6825"/>
    <w:rsid w:val="007E77A3"/>
    <w:rsid w:val="007F0625"/>
    <w:rsid w:val="007F3AB3"/>
    <w:rsid w:val="007F5045"/>
    <w:rsid w:val="007F580A"/>
    <w:rsid w:val="007F66DC"/>
    <w:rsid w:val="007F6F11"/>
    <w:rsid w:val="007F78E9"/>
    <w:rsid w:val="0080109E"/>
    <w:rsid w:val="00801D2F"/>
    <w:rsid w:val="00802696"/>
    <w:rsid w:val="0080302D"/>
    <w:rsid w:val="00810A47"/>
    <w:rsid w:val="00811E55"/>
    <w:rsid w:val="00814640"/>
    <w:rsid w:val="00814A14"/>
    <w:rsid w:val="00815CC1"/>
    <w:rsid w:val="00820657"/>
    <w:rsid w:val="0082303C"/>
    <w:rsid w:val="008233B2"/>
    <w:rsid w:val="0082344D"/>
    <w:rsid w:val="008240D2"/>
    <w:rsid w:val="008261D8"/>
    <w:rsid w:val="008307A5"/>
    <w:rsid w:val="00830FE4"/>
    <w:rsid w:val="008319F2"/>
    <w:rsid w:val="008325ED"/>
    <w:rsid w:val="00832F68"/>
    <w:rsid w:val="00833303"/>
    <w:rsid w:val="00833E29"/>
    <w:rsid w:val="0083543F"/>
    <w:rsid w:val="008356E4"/>
    <w:rsid w:val="00835D3D"/>
    <w:rsid w:val="00835EA1"/>
    <w:rsid w:val="00837ABD"/>
    <w:rsid w:val="00840A78"/>
    <w:rsid w:val="008415C6"/>
    <w:rsid w:val="00841BD4"/>
    <w:rsid w:val="0084299F"/>
    <w:rsid w:val="00843D4B"/>
    <w:rsid w:val="00844980"/>
    <w:rsid w:val="00846458"/>
    <w:rsid w:val="00846ADD"/>
    <w:rsid w:val="008472AB"/>
    <w:rsid w:val="00847C75"/>
    <w:rsid w:val="008501DD"/>
    <w:rsid w:val="008515F1"/>
    <w:rsid w:val="008515F2"/>
    <w:rsid w:val="008522D9"/>
    <w:rsid w:val="00852D2C"/>
    <w:rsid w:val="0085327A"/>
    <w:rsid w:val="00853F88"/>
    <w:rsid w:val="00854745"/>
    <w:rsid w:val="00854A3F"/>
    <w:rsid w:val="008613CE"/>
    <w:rsid w:val="008615A5"/>
    <w:rsid w:val="00864CAF"/>
    <w:rsid w:val="00864FE2"/>
    <w:rsid w:val="008663A7"/>
    <w:rsid w:val="0086648A"/>
    <w:rsid w:val="00866FD1"/>
    <w:rsid w:val="00871B0A"/>
    <w:rsid w:val="00872CF0"/>
    <w:rsid w:val="00873EDD"/>
    <w:rsid w:val="00880462"/>
    <w:rsid w:val="0088069B"/>
    <w:rsid w:val="00881C19"/>
    <w:rsid w:val="008835E4"/>
    <w:rsid w:val="0088385C"/>
    <w:rsid w:val="00883ADC"/>
    <w:rsid w:val="00885621"/>
    <w:rsid w:val="00885B03"/>
    <w:rsid w:val="00886CD4"/>
    <w:rsid w:val="00890BB9"/>
    <w:rsid w:val="0089536C"/>
    <w:rsid w:val="00895B5E"/>
    <w:rsid w:val="00896BF3"/>
    <w:rsid w:val="00897182"/>
    <w:rsid w:val="008973E0"/>
    <w:rsid w:val="008A2854"/>
    <w:rsid w:val="008A2A50"/>
    <w:rsid w:val="008A3130"/>
    <w:rsid w:val="008A356B"/>
    <w:rsid w:val="008A4B16"/>
    <w:rsid w:val="008B0B49"/>
    <w:rsid w:val="008B0D5B"/>
    <w:rsid w:val="008B0FC8"/>
    <w:rsid w:val="008B1AEF"/>
    <w:rsid w:val="008B4571"/>
    <w:rsid w:val="008B5FBD"/>
    <w:rsid w:val="008B7043"/>
    <w:rsid w:val="008C0B6F"/>
    <w:rsid w:val="008C0ECC"/>
    <w:rsid w:val="008C4FD1"/>
    <w:rsid w:val="008C5CC7"/>
    <w:rsid w:val="008C5E03"/>
    <w:rsid w:val="008C7327"/>
    <w:rsid w:val="008C74C2"/>
    <w:rsid w:val="008D036E"/>
    <w:rsid w:val="008D042C"/>
    <w:rsid w:val="008D067B"/>
    <w:rsid w:val="008D086C"/>
    <w:rsid w:val="008D25E0"/>
    <w:rsid w:val="008D394F"/>
    <w:rsid w:val="008D4940"/>
    <w:rsid w:val="008D6B90"/>
    <w:rsid w:val="008D705C"/>
    <w:rsid w:val="008E1366"/>
    <w:rsid w:val="008E2F54"/>
    <w:rsid w:val="008E46F6"/>
    <w:rsid w:val="008E4DCD"/>
    <w:rsid w:val="008F027E"/>
    <w:rsid w:val="008F09A3"/>
    <w:rsid w:val="008F1E96"/>
    <w:rsid w:val="008F25DB"/>
    <w:rsid w:val="008F3DD7"/>
    <w:rsid w:val="008F4096"/>
    <w:rsid w:val="008F6645"/>
    <w:rsid w:val="008F6D52"/>
    <w:rsid w:val="00900210"/>
    <w:rsid w:val="00901223"/>
    <w:rsid w:val="00901944"/>
    <w:rsid w:val="00903663"/>
    <w:rsid w:val="00903B56"/>
    <w:rsid w:val="00904D5E"/>
    <w:rsid w:val="009053AC"/>
    <w:rsid w:val="00905598"/>
    <w:rsid w:val="00907B0F"/>
    <w:rsid w:val="009109D4"/>
    <w:rsid w:val="00910F57"/>
    <w:rsid w:val="0091395C"/>
    <w:rsid w:val="00916ACF"/>
    <w:rsid w:val="00916FDB"/>
    <w:rsid w:val="0092049D"/>
    <w:rsid w:val="009207FD"/>
    <w:rsid w:val="009208C7"/>
    <w:rsid w:val="009234DA"/>
    <w:rsid w:val="0092399F"/>
    <w:rsid w:val="00925CDE"/>
    <w:rsid w:val="009265F6"/>
    <w:rsid w:val="00926A60"/>
    <w:rsid w:val="009316AD"/>
    <w:rsid w:val="0093202B"/>
    <w:rsid w:val="0093235E"/>
    <w:rsid w:val="0093282B"/>
    <w:rsid w:val="009361B9"/>
    <w:rsid w:val="00936DA5"/>
    <w:rsid w:val="00936F42"/>
    <w:rsid w:val="00937DAB"/>
    <w:rsid w:val="00940568"/>
    <w:rsid w:val="00941909"/>
    <w:rsid w:val="00941DF2"/>
    <w:rsid w:val="00943579"/>
    <w:rsid w:val="009440F2"/>
    <w:rsid w:val="00944CC6"/>
    <w:rsid w:val="00944D8F"/>
    <w:rsid w:val="009517B7"/>
    <w:rsid w:val="0095473C"/>
    <w:rsid w:val="00954951"/>
    <w:rsid w:val="00955DDF"/>
    <w:rsid w:val="009566F8"/>
    <w:rsid w:val="00956A1C"/>
    <w:rsid w:val="00957E9E"/>
    <w:rsid w:val="00957FB5"/>
    <w:rsid w:val="00960516"/>
    <w:rsid w:val="00960FA3"/>
    <w:rsid w:val="00961507"/>
    <w:rsid w:val="009622A8"/>
    <w:rsid w:val="00963E18"/>
    <w:rsid w:val="00965D29"/>
    <w:rsid w:val="0096675D"/>
    <w:rsid w:val="009667DD"/>
    <w:rsid w:val="00967708"/>
    <w:rsid w:val="00967A7C"/>
    <w:rsid w:val="00970068"/>
    <w:rsid w:val="00970FA0"/>
    <w:rsid w:val="0097429A"/>
    <w:rsid w:val="00974976"/>
    <w:rsid w:val="00975020"/>
    <w:rsid w:val="00975624"/>
    <w:rsid w:val="0097575E"/>
    <w:rsid w:val="00976433"/>
    <w:rsid w:val="00976DE9"/>
    <w:rsid w:val="0097703E"/>
    <w:rsid w:val="0097738A"/>
    <w:rsid w:val="00980274"/>
    <w:rsid w:val="00980B5C"/>
    <w:rsid w:val="00981D96"/>
    <w:rsid w:val="009828B8"/>
    <w:rsid w:val="00982A29"/>
    <w:rsid w:val="00983E43"/>
    <w:rsid w:val="00984EB6"/>
    <w:rsid w:val="00985019"/>
    <w:rsid w:val="00986675"/>
    <w:rsid w:val="00986905"/>
    <w:rsid w:val="009871DD"/>
    <w:rsid w:val="00991060"/>
    <w:rsid w:val="00991A0D"/>
    <w:rsid w:val="00991B90"/>
    <w:rsid w:val="00991D1D"/>
    <w:rsid w:val="00992826"/>
    <w:rsid w:val="00993893"/>
    <w:rsid w:val="00995D0C"/>
    <w:rsid w:val="00995D22"/>
    <w:rsid w:val="00995F5D"/>
    <w:rsid w:val="009966F1"/>
    <w:rsid w:val="00996710"/>
    <w:rsid w:val="00996C9E"/>
    <w:rsid w:val="009A0032"/>
    <w:rsid w:val="009A00B0"/>
    <w:rsid w:val="009A18C6"/>
    <w:rsid w:val="009A1A0D"/>
    <w:rsid w:val="009A3449"/>
    <w:rsid w:val="009A39C5"/>
    <w:rsid w:val="009A3AC5"/>
    <w:rsid w:val="009A3E67"/>
    <w:rsid w:val="009A534A"/>
    <w:rsid w:val="009A5F9B"/>
    <w:rsid w:val="009A6BE1"/>
    <w:rsid w:val="009A7699"/>
    <w:rsid w:val="009A77F0"/>
    <w:rsid w:val="009B002A"/>
    <w:rsid w:val="009B045D"/>
    <w:rsid w:val="009B04F3"/>
    <w:rsid w:val="009B0BA4"/>
    <w:rsid w:val="009B189E"/>
    <w:rsid w:val="009B1E8C"/>
    <w:rsid w:val="009B6C7B"/>
    <w:rsid w:val="009C144B"/>
    <w:rsid w:val="009C24C0"/>
    <w:rsid w:val="009C32D2"/>
    <w:rsid w:val="009C4339"/>
    <w:rsid w:val="009C6971"/>
    <w:rsid w:val="009C6B0B"/>
    <w:rsid w:val="009C6C01"/>
    <w:rsid w:val="009D0CD8"/>
    <w:rsid w:val="009D13E9"/>
    <w:rsid w:val="009D185B"/>
    <w:rsid w:val="009D4A81"/>
    <w:rsid w:val="009D538B"/>
    <w:rsid w:val="009D59CA"/>
    <w:rsid w:val="009D6E06"/>
    <w:rsid w:val="009D72F1"/>
    <w:rsid w:val="009D7F77"/>
    <w:rsid w:val="009E11C1"/>
    <w:rsid w:val="009E177F"/>
    <w:rsid w:val="009E1AA3"/>
    <w:rsid w:val="009E2D8D"/>
    <w:rsid w:val="009E388B"/>
    <w:rsid w:val="009E3D7F"/>
    <w:rsid w:val="009E4D6E"/>
    <w:rsid w:val="009E575C"/>
    <w:rsid w:val="009E6727"/>
    <w:rsid w:val="009E697F"/>
    <w:rsid w:val="009E6BFC"/>
    <w:rsid w:val="009F1437"/>
    <w:rsid w:val="009F1A10"/>
    <w:rsid w:val="009F1BCB"/>
    <w:rsid w:val="009F1FC3"/>
    <w:rsid w:val="009F28DE"/>
    <w:rsid w:val="009F2AE6"/>
    <w:rsid w:val="009F7D4A"/>
    <w:rsid w:val="00A00369"/>
    <w:rsid w:val="00A00D8D"/>
    <w:rsid w:val="00A022C1"/>
    <w:rsid w:val="00A034DF"/>
    <w:rsid w:val="00A035E0"/>
    <w:rsid w:val="00A04A6C"/>
    <w:rsid w:val="00A05577"/>
    <w:rsid w:val="00A07672"/>
    <w:rsid w:val="00A07C82"/>
    <w:rsid w:val="00A101F9"/>
    <w:rsid w:val="00A10C4C"/>
    <w:rsid w:val="00A10E4A"/>
    <w:rsid w:val="00A11477"/>
    <w:rsid w:val="00A11808"/>
    <w:rsid w:val="00A11967"/>
    <w:rsid w:val="00A11B8D"/>
    <w:rsid w:val="00A12A72"/>
    <w:rsid w:val="00A164FA"/>
    <w:rsid w:val="00A1667D"/>
    <w:rsid w:val="00A1674E"/>
    <w:rsid w:val="00A20BA9"/>
    <w:rsid w:val="00A21C45"/>
    <w:rsid w:val="00A21E5D"/>
    <w:rsid w:val="00A2266D"/>
    <w:rsid w:val="00A22E33"/>
    <w:rsid w:val="00A23C33"/>
    <w:rsid w:val="00A2435A"/>
    <w:rsid w:val="00A25978"/>
    <w:rsid w:val="00A265CC"/>
    <w:rsid w:val="00A26C37"/>
    <w:rsid w:val="00A26FD3"/>
    <w:rsid w:val="00A27292"/>
    <w:rsid w:val="00A27684"/>
    <w:rsid w:val="00A27932"/>
    <w:rsid w:val="00A27FD8"/>
    <w:rsid w:val="00A3050A"/>
    <w:rsid w:val="00A30AC2"/>
    <w:rsid w:val="00A31DAF"/>
    <w:rsid w:val="00A3218A"/>
    <w:rsid w:val="00A35EED"/>
    <w:rsid w:val="00A35F23"/>
    <w:rsid w:val="00A361ED"/>
    <w:rsid w:val="00A37092"/>
    <w:rsid w:val="00A40EB3"/>
    <w:rsid w:val="00A44681"/>
    <w:rsid w:val="00A44E48"/>
    <w:rsid w:val="00A45896"/>
    <w:rsid w:val="00A45B08"/>
    <w:rsid w:val="00A45ECC"/>
    <w:rsid w:val="00A475F8"/>
    <w:rsid w:val="00A47797"/>
    <w:rsid w:val="00A50D73"/>
    <w:rsid w:val="00A50EE0"/>
    <w:rsid w:val="00A517C8"/>
    <w:rsid w:val="00A51A2B"/>
    <w:rsid w:val="00A52405"/>
    <w:rsid w:val="00A52C8C"/>
    <w:rsid w:val="00A53195"/>
    <w:rsid w:val="00A5340F"/>
    <w:rsid w:val="00A53DFD"/>
    <w:rsid w:val="00A549A1"/>
    <w:rsid w:val="00A57035"/>
    <w:rsid w:val="00A5711E"/>
    <w:rsid w:val="00A60F46"/>
    <w:rsid w:val="00A618FD"/>
    <w:rsid w:val="00A61BD7"/>
    <w:rsid w:val="00A6278A"/>
    <w:rsid w:val="00A6431A"/>
    <w:rsid w:val="00A65035"/>
    <w:rsid w:val="00A677E6"/>
    <w:rsid w:val="00A708D5"/>
    <w:rsid w:val="00A71EC8"/>
    <w:rsid w:val="00A72AD5"/>
    <w:rsid w:val="00A73804"/>
    <w:rsid w:val="00A738DC"/>
    <w:rsid w:val="00A73CF8"/>
    <w:rsid w:val="00A74928"/>
    <w:rsid w:val="00A759AF"/>
    <w:rsid w:val="00A762B2"/>
    <w:rsid w:val="00A76823"/>
    <w:rsid w:val="00A81E75"/>
    <w:rsid w:val="00A84755"/>
    <w:rsid w:val="00A850B7"/>
    <w:rsid w:val="00A8529E"/>
    <w:rsid w:val="00A85332"/>
    <w:rsid w:val="00A869B6"/>
    <w:rsid w:val="00A90E75"/>
    <w:rsid w:val="00A91410"/>
    <w:rsid w:val="00A93336"/>
    <w:rsid w:val="00A947B4"/>
    <w:rsid w:val="00A9625A"/>
    <w:rsid w:val="00A96290"/>
    <w:rsid w:val="00A96361"/>
    <w:rsid w:val="00AA211B"/>
    <w:rsid w:val="00AA2C64"/>
    <w:rsid w:val="00AA2DD0"/>
    <w:rsid w:val="00AA3B40"/>
    <w:rsid w:val="00AA4EB5"/>
    <w:rsid w:val="00AA577F"/>
    <w:rsid w:val="00AA7532"/>
    <w:rsid w:val="00AB0050"/>
    <w:rsid w:val="00AB094C"/>
    <w:rsid w:val="00AB0A46"/>
    <w:rsid w:val="00AB1BBB"/>
    <w:rsid w:val="00AB29A4"/>
    <w:rsid w:val="00AB2CA8"/>
    <w:rsid w:val="00AB2DAF"/>
    <w:rsid w:val="00AB4794"/>
    <w:rsid w:val="00AB47B8"/>
    <w:rsid w:val="00AB5D55"/>
    <w:rsid w:val="00AB6A54"/>
    <w:rsid w:val="00AB6A90"/>
    <w:rsid w:val="00AC00BD"/>
    <w:rsid w:val="00AC0A21"/>
    <w:rsid w:val="00AC2E0B"/>
    <w:rsid w:val="00AC3C60"/>
    <w:rsid w:val="00AC40F2"/>
    <w:rsid w:val="00AC449D"/>
    <w:rsid w:val="00AC4A79"/>
    <w:rsid w:val="00AC576B"/>
    <w:rsid w:val="00AC5BD0"/>
    <w:rsid w:val="00AC78D0"/>
    <w:rsid w:val="00AC78DE"/>
    <w:rsid w:val="00AD0061"/>
    <w:rsid w:val="00AD075C"/>
    <w:rsid w:val="00AD1AE5"/>
    <w:rsid w:val="00AD2171"/>
    <w:rsid w:val="00AD24FC"/>
    <w:rsid w:val="00AD2EB9"/>
    <w:rsid w:val="00AD32C6"/>
    <w:rsid w:val="00AD3E5D"/>
    <w:rsid w:val="00AD56EB"/>
    <w:rsid w:val="00AD5899"/>
    <w:rsid w:val="00AD5FC6"/>
    <w:rsid w:val="00AD6D0B"/>
    <w:rsid w:val="00AD7504"/>
    <w:rsid w:val="00AD78C8"/>
    <w:rsid w:val="00AE0DDD"/>
    <w:rsid w:val="00AE3134"/>
    <w:rsid w:val="00AE33B3"/>
    <w:rsid w:val="00AE34E3"/>
    <w:rsid w:val="00AE400B"/>
    <w:rsid w:val="00AE43DE"/>
    <w:rsid w:val="00AE6269"/>
    <w:rsid w:val="00AE762D"/>
    <w:rsid w:val="00AF2ECA"/>
    <w:rsid w:val="00AF4DF6"/>
    <w:rsid w:val="00AF583B"/>
    <w:rsid w:val="00AF58CA"/>
    <w:rsid w:val="00AF63CA"/>
    <w:rsid w:val="00AF6DEF"/>
    <w:rsid w:val="00B00524"/>
    <w:rsid w:val="00B018F1"/>
    <w:rsid w:val="00B021EB"/>
    <w:rsid w:val="00B026DE"/>
    <w:rsid w:val="00B03152"/>
    <w:rsid w:val="00B04CBD"/>
    <w:rsid w:val="00B059E5"/>
    <w:rsid w:val="00B06D2B"/>
    <w:rsid w:val="00B07299"/>
    <w:rsid w:val="00B10BC3"/>
    <w:rsid w:val="00B10E09"/>
    <w:rsid w:val="00B143BC"/>
    <w:rsid w:val="00B1688C"/>
    <w:rsid w:val="00B17959"/>
    <w:rsid w:val="00B17D54"/>
    <w:rsid w:val="00B20CF9"/>
    <w:rsid w:val="00B261D2"/>
    <w:rsid w:val="00B26351"/>
    <w:rsid w:val="00B2758D"/>
    <w:rsid w:val="00B31016"/>
    <w:rsid w:val="00B31E15"/>
    <w:rsid w:val="00B31EBA"/>
    <w:rsid w:val="00B326D8"/>
    <w:rsid w:val="00B32C2F"/>
    <w:rsid w:val="00B33320"/>
    <w:rsid w:val="00B35BB0"/>
    <w:rsid w:val="00B361B0"/>
    <w:rsid w:val="00B36B9A"/>
    <w:rsid w:val="00B376D2"/>
    <w:rsid w:val="00B37D55"/>
    <w:rsid w:val="00B4220A"/>
    <w:rsid w:val="00B424D7"/>
    <w:rsid w:val="00B42DCF"/>
    <w:rsid w:val="00B4331C"/>
    <w:rsid w:val="00B435FB"/>
    <w:rsid w:val="00B43619"/>
    <w:rsid w:val="00B44230"/>
    <w:rsid w:val="00B51E8F"/>
    <w:rsid w:val="00B52953"/>
    <w:rsid w:val="00B52E2E"/>
    <w:rsid w:val="00B53A78"/>
    <w:rsid w:val="00B54142"/>
    <w:rsid w:val="00B56E47"/>
    <w:rsid w:val="00B60AFD"/>
    <w:rsid w:val="00B61018"/>
    <w:rsid w:val="00B61D12"/>
    <w:rsid w:val="00B6258F"/>
    <w:rsid w:val="00B63F63"/>
    <w:rsid w:val="00B64677"/>
    <w:rsid w:val="00B6572B"/>
    <w:rsid w:val="00B659F6"/>
    <w:rsid w:val="00B66A13"/>
    <w:rsid w:val="00B67445"/>
    <w:rsid w:val="00B715E1"/>
    <w:rsid w:val="00B720D8"/>
    <w:rsid w:val="00B73373"/>
    <w:rsid w:val="00B759CA"/>
    <w:rsid w:val="00B7743A"/>
    <w:rsid w:val="00B77D70"/>
    <w:rsid w:val="00B77F3A"/>
    <w:rsid w:val="00B802A7"/>
    <w:rsid w:val="00B83C59"/>
    <w:rsid w:val="00B85F89"/>
    <w:rsid w:val="00B8799F"/>
    <w:rsid w:val="00B9002F"/>
    <w:rsid w:val="00B91367"/>
    <w:rsid w:val="00B92591"/>
    <w:rsid w:val="00B95398"/>
    <w:rsid w:val="00BA3804"/>
    <w:rsid w:val="00BA3C3C"/>
    <w:rsid w:val="00BA4CB5"/>
    <w:rsid w:val="00BA4D14"/>
    <w:rsid w:val="00BA5237"/>
    <w:rsid w:val="00BA7111"/>
    <w:rsid w:val="00BA751E"/>
    <w:rsid w:val="00BA7B29"/>
    <w:rsid w:val="00BB0358"/>
    <w:rsid w:val="00BB05F0"/>
    <w:rsid w:val="00BB08FC"/>
    <w:rsid w:val="00BB0939"/>
    <w:rsid w:val="00BB35CC"/>
    <w:rsid w:val="00BB564F"/>
    <w:rsid w:val="00BB58C5"/>
    <w:rsid w:val="00BB66C2"/>
    <w:rsid w:val="00BB6CC4"/>
    <w:rsid w:val="00BB6DDE"/>
    <w:rsid w:val="00BB7062"/>
    <w:rsid w:val="00BC0744"/>
    <w:rsid w:val="00BC315F"/>
    <w:rsid w:val="00BC4B70"/>
    <w:rsid w:val="00BC520D"/>
    <w:rsid w:val="00BC69D1"/>
    <w:rsid w:val="00BD0013"/>
    <w:rsid w:val="00BD0B58"/>
    <w:rsid w:val="00BD19C5"/>
    <w:rsid w:val="00BD1C8B"/>
    <w:rsid w:val="00BD21F7"/>
    <w:rsid w:val="00BD2273"/>
    <w:rsid w:val="00BD2E2A"/>
    <w:rsid w:val="00BD55FD"/>
    <w:rsid w:val="00BD5AAA"/>
    <w:rsid w:val="00BD5C4C"/>
    <w:rsid w:val="00BD5D68"/>
    <w:rsid w:val="00BD6050"/>
    <w:rsid w:val="00BD693B"/>
    <w:rsid w:val="00BD6C8F"/>
    <w:rsid w:val="00BD7B79"/>
    <w:rsid w:val="00BE0A9D"/>
    <w:rsid w:val="00BE0DA2"/>
    <w:rsid w:val="00BE2830"/>
    <w:rsid w:val="00BE2911"/>
    <w:rsid w:val="00BE2DC7"/>
    <w:rsid w:val="00BE2FCA"/>
    <w:rsid w:val="00BE4333"/>
    <w:rsid w:val="00BE49AA"/>
    <w:rsid w:val="00BE68EC"/>
    <w:rsid w:val="00BE7C1C"/>
    <w:rsid w:val="00BF21CA"/>
    <w:rsid w:val="00BF349C"/>
    <w:rsid w:val="00BF374B"/>
    <w:rsid w:val="00BF3D22"/>
    <w:rsid w:val="00BF62B9"/>
    <w:rsid w:val="00C01083"/>
    <w:rsid w:val="00C01D2A"/>
    <w:rsid w:val="00C037B4"/>
    <w:rsid w:val="00C066E9"/>
    <w:rsid w:val="00C069D5"/>
    <w:rsid w:val="00C0760E"/>
    <w:rsid w:val="00C104A9"/>
    <w:rsid w:val="00C11075"/>
    <w:rsid w:val="00C1153A"/>
    <w:rsid w:val="00C11A73"/>
    <w:rsid w:val="00C172FE"/>
    <w:rsid w:val="00C17EA3"/>
    <w:rsid w:val="00C206DA"/>
    <w:rsid w:val="00C20B3A"/>
    <w:rsid w:val="00C21656"/>
    <w:rsid w:val="00C21AA5"/>
    <w:rsid w:val="00C224E9"/>
    <w:rsid w:val="00C2493C"/>
    <w:rsid w:val="00C26869"/>
    <w:rsid w:val="00C27707"/>
    <w:rsid w:val="00C30EAA"/>
    <w:rsid w:val="00C314C2"/>
    <w:rsid w:val="00C32CEB"/>
    <w:rsid w:val="00C33FDC"/>
    <w:rsid w:val="00C3493D"/>
    <w:rsid w:val="00C360DB"/>
    <w:rsid w:val="00C362F6"/>
    <w:rsid w:val="00C36622"/>
    <w:rsid w:val="00C40442"/>
    <w:rsid w:val="00C431E6"/>
    <w:rsid w:val="00C43F55"/>
    <w:rsid w:val="00C447B7"/>
    <w:rsid w:val="00C44905"/>
    <w:rsid w:val="00C45AE4"/>
    <w:rsid w:val="00C4627C"/>
    <w:rsid w:val="00C46454"/>
    <w:rsid w:val="00C47874"/>
    <w:rsid w:val="00C54526"/>
    <w:rsid w:val="00C54C93"/>
    <w:rsid w:val="00C5511A"/>
    <w:rsid w:val="00C573D5"/>
    <w:rsid w:val="00C57E58"/>
    <w:rsid w:val="00C601A5"/>
    <w:rsid w:val="00C6239D"/>
    <w:rsid w:val="00C635F1"/>
    <w:rsid w:val="00C64168"/>
    <w:rsid w:val="00C64498"/>
    <w:rsid w:val="00C64D36"/>
    <w:rsid w:val="00C65A40"/>
    <w:rsid w:val="00C65B55"/>
    <w:rsid w:val="00C65C20"/>
    <w:rsid w:val="00C65F5D"/>
    <w:rsid w:val="00C65FA4"/>
    <w:rsid w:val="00C6656D"/>
    <w:rsid w:val="00C70019"/>
    <w:rsid w:val="00C7152B"/>
    <w:rsid w:val="00C71D1E"/>
    <w:rsid w:val="00C77B35"/>
    <w:rsid w:val="00C81714"/>
    <w:rsid w:val="00C83613"/>
    <w:rsid w:val="00C83D84"/>
    <w:rsid w:val="00C8539C"/>
    <w:rsid w:val="00C85864"/>
    <w:rsid w:val="00C864C0"/>
    <w:rsid w:val="00C90C24"/>
    <w:rsid w:val="00C91F5B"/>
    <w:rsid w:val="00C9262F"/>
    <w:rsid w:val="00C93A31"/>
    <w:rsid w:val="00C93D81"/>
    <w:rsid w:val="00C95E61"/>
    <w:rsid w:val="00CA1A45"/>
    <w:rsid w:val="00CA38F9"/>
    <w:rsid w:val="00CA4807"/>
    <w:rsid w:val="00CA684C"/>
    <w:rsid w:val="00CA796B"/>
    <w:rsid w:val="00CB0368"/>
    <w:rsid w:val="00CB1A03"/>
    <w:rsid w:val="00CB2892"/>
    <w:rsid w:val="00CB35DE"/>
    <w:rsid w:val="00CB445D"/>
    <w:rsid w:val="00CB53E3"/>
    <w:rsid w:val="00CB65D3"/>
    <w:rsid w:val="00CB6B1B"/>
    <w:rsid w:val="00CB7C0F"/>
    <w:rsid w:val="00CC0F4D"/>
    <w:rsid w:val="00CC158F"/>
    <w:rsid w:val="00CC34E8"/>
    <w:rsid w:val="00CC390E"/>
    <w:rsid w:val="00CC4195"/>
    <w:rsid w:val="00CC4921"/>
    <w:rsid w:val="00CC69B1"/>
    <w:rsid w:val="00CC69C9"/>
    <w:rsid w:val="00CC6C02"/>
    <w:rsid w:val="00CC7D01"/>
    <w:rsid w:val="00CD02DA"/>
    <w:rsid w:val="00CD4656"/>
    <w:rsid w:val="00CD5AA9"/>
    <w:rsid w:val="00CE024F"/>
    <w:rsid w:val="00CE0A3F"/>
    <w:rsid w:val="00CE0F66"/>
    <w:rsid w:val="00CE23BB"/>
    <w:rsid w:val="00CE2C34"/>
    <w:rsid w:val="00CE400B"/>
    <w:rsid w:val="00CE4B21"/>
    <w:rsid w:val="00CF057B"/>
    <w:rsid w:val="00CF0803"/>
    <w:rsid w:val="00CF0A76"/>
    <w:rsid w:val="00CF186E"/>
    <w:rsid w:val="00CF1EF0"/>
    <w:rsid w:val="00CF34E8"/>
    <w:rsid w:val="00CF3BC0"/>
    <w:rsid w:val="00CF43E8"/>
    <w:rsid w:val="00CF5632"/>
    <w:rsid w:val="00CF5AE0"/>
    <w:rsid w:val="00D00933"/>
    <w:rsid w:val="00D02C92"/>
    <w:rsid w:val="00D032B8"/>
    <w:rsid w:val="00D03800"/>
    <w:rsid w:val="00D03A1D"/>
    <w:rsid w:val="00D04BE1"/>
    <w:rsid w:val="00D04E57"/>
    <w:rsid w:val="00D05282"/>
    <w:rsid w:val="00D0698A"/>
    <w:rsid w:val="00D0750A"/>
    <w:rsid w:val="00D07851"/>
    <w:rsid w:val="00D10B72"/>
    <w:rsid w:val="00D11568"/>
    <w:rsid w:val="00D12B18"/>
    <w:rsid w:val="00D15B7E"/>
    <w:rsid w:val="00D16476"/>
    <w:rsid w:val="00D168E4"/>
    <w:rsid w:val="00D16DFC"/>
    <w:rsid w:val="00D1792E"/>
    <w:rsid w:val="00D22459"/>
    <w:rsid w:val="00D23A14"/>
    <w:rsid w:val="00D24399"/>
    <w:rsid w:val="00D2482B"/>
    <w:rsid w:val="00D24B01"/>
    <w:rsid w:val="00D25EA7"/>
    <w:rsid w:val="00D269D8"/>
    <w:rsid w:val="00D27227"/>
    <w:rsid w:val="00D27585"/>
    <w:rsid w:val="00D27F65"/>
    <w:rsid w:val="00D31741"/>
    <w:rsid w:val="00D33B80"/>
    <w:rsid w:val="00D33C21"/>
    <w:rsid w:val="00D36BD6"/>
    <w:rsid w:val="00D37D30"/>
    <w:rsid w:val="00D40690"/>
    <w:rsid w:val="00D408E1"/>
    <w:rsid w:val="00D41CE4"/>
    <w:rsid w:val="00D43B50"/>
    <w:rsid w:val="00D44E02"/>
    <w:rsid w:val="00D468C7"/>
    <w:rsid w:val="00D51FDB"/>
    <w:rsid w:val="00D54CFB"/>
    <w:rsid w:val="00D562F0"/>
    <w:rsid w:val="00D56823"/>
    <w:rsid w:val="00D570BB"/>
    <w:rsid w:val="00D60889"/>
    <w:rsid w:val="00D61528"/>
    <w:rsid w:val="00D627C6"/>
    <w:rsid w:val="00D6378D"/>
    <w:rsid w:val="00D639FE"/>
    <w:rsid w:val="00D644ED"/>
    <w:rsid w:val="00D64C1E"/>
    <w:rsid w:val="00D64D69"/>
    <w:rsid w:val="00D650E1"/>
    <w:rsid w:val="00D65B51"/>
    <w:rsid w:val="00D65F36"/>
    <w:rsid w:val="00D679DA"/>
    <w:rsid w:val="00D71DED"/>
    <w:rsid w:val="00D72B05"/>
    <w:rsid w:val="00D73217"/>
    <w:rsid w:val="00D741FB"/>
    <w:rsid w:val="00D755B7"/>
    <w:rsid w:val="00D82AB1"/>
    <w:rsid w:val="00D83DB7"/>
    <w:rsid w:val="00D854D8"/>
    <w:rsid w:val="00D86B08"/>
    <w:rsid w:val="00D87F1E"/>
    <w:rsid w:val="00D9047E"/>
    <w:rsid w:val="00D90ABD"/>
    <w:rsid w:val="00D91A6D"/>
    <w:rsid w:val="00D92C13"/>
    <w:rsid w:val="00D92DB6"/>
    <w:rsid w:val="00D9345E"/>
    <w:rsid w:val="00D93D19"/>
    <w:rsid w:val="00D955C8"/>
    <w:rsid w:val="00D95618"/>
    <w:rsid w:val="00D95B34"/>
    <w:rsid w:val="00D97E4F"/>
    <w:rsid w:val="00DA0640"/>
    <w:rsid w:val="00DA0CDE"/>
    <w:rsid w:val="00DA1701"/>
    <w:rsid w:val="00DA24AF"/>
    <w:rsid w:val="00DA2903"/>
    <w:rsid w:val="00DA3451"/>
    <w:rsid w:val="00DA4869"/>
    <w:rsid w:val="00DA6271"/>
    <w:rsid w:val="00DA6DAE"/>
    <w:rsid w:val="00DA72FF"/>
    <w:rsid w:val="00DB0AB4"/>
    <w:rsid w:val="00DB0D38"/>
    <w:rsid w:val="00DB21D1"/>
    <w:rsid w:val="00DB3377"/>
    <w:rsid w:val="00DB5A72"/>
    <w:rsid w:val="00DB6333"/>
    <w:rsid w:val="00DB7396"/>
    <w:rsid w:val="00DC07E5"/>
    <w:rsid w:val="00DC14C2"/>
    <w:rsid w:val="00DC185F"/>
    <w:rsid w:val="00DC1AA7"/>
    <w:rsid w:val="00DC2AF3"/>
    <w:rsid w:val="00DC32C3"/>
    <w:rsid w:val="00DC62ED"/>
    <w:rsid w:val="00DC7DA5"/>
    <w:rsid w:val="00DC7F1C"/>
    <w:rsid w:val="00DD0768"/>
    <w:rsid w:val="00DD16BF"/>
    <w:rsid w:val="00DD2C98"/>
    <w:rsid w:val="00DD3305"/>
    <w:rsid w:val="00DD367B"/>
    <w:rsid w:val="00DD4874"/>
    <w:rsid w:val="00DD6134"/>
    <w:rsid w:val="00DD64FA"/>
    <w:rsid w:val="00DD6A99"/>
    <w:rsid w:val="00DD6B9A"/>
    <w:rsid w:val="00DD7407"/>
    <w:rsid w:val="00DE016C"/>
    <w:rsid w:val="00DE0C37"/>
    <w:rsid w:val="00DE3BC8"/>
    <w:rsid w:val="00DE6D9B"/>
    <w:rsid w:val="00DE73D5"/>
    <w:rsid w:val="00DF091E"/>
    <w:rsid w:val="00DF1666"/>
    <w:rsid w:val="00DF1D19"/>
    <w:rsid w:val="00DF1FD8"/>
    <w:rsid w:val="00DF354F"/>
    <w:rsid w:val="00DF3B98"/>
    <w:rsid w:val="00DF464C"/>
    <w:rsid w:val="00DF6654"/>
    <w:rsid w:val="00DF6891"/>
    <w:rsid w:val="00DF6B8D"/>
    <w:rsid w:val="00DF745C"/>
    <w:rsid w:val="00DF74B5"/>
    <w:rsid w:val="00DF771C"/>
    <w:rsid w:val="00E006C7"/>
    <w:rsid w:val="00E00A7E"/>
    <w:rsid w:val="00E00AF1"/>
    <w:rsid w:val="00E0190A"/>
    <w:rsid w:val="00E02137"/>
    <w:rsid w:val="00E02459"/>
    <w:rsid w:val="00E02566"/>
    <w:rsid w:val="00E04801"/>
    <w:rsid w:val="00E0648A"/>
    <w:rsid w:val="00E067FB"/>
    <w:rsid w:val="00E0712A"/>
    <w:rsid w:val="00E10560"/>
    <w:rsid w:val="00E10B9E"/>
    <w:rsid w:val="00E13931"/>
    <w:rsid w:val="00E149EC"/>
    <w:rsid w:val="00E15D13"/>
    <w:rsid w:val="00E15E49"/>
    <w:rsid w:val="00E20340"/>
    <w:rsid w:val="00E2067A"/>
    <w:rsid w:val="00E2153E"/>
    <w:rsid w:val="00E21BD9"/>
    <w:rsid w:val="00E21C4F"/>
    <w:rsid w:val="00E23DAB"/>
    <w:rsid w:val="00E2521C"/>
    <w:rsid w:val="00E315F0"/>
    <w:rsid w:val="00E3205D"/>
    <w:rsid w:val="00E323A0"/>
    <w:rsid w:val="00E34E8D"/>
    <w:rsid w:val="00E3742C"/>
    <w:rsid w:val="00E412E0"/>
    <w:rsid w:val="00E4197A"/>
    <w:rsid w:val="00E42509"/>
    <w:rsid w:val="00E42724"/>
    <w:rsid w:val="00E430F8"/>
    <w:rsid w:val="00E4338F"/>
    <w:rsid w:val="00E446FE"/>
    <w:rsid w:val="00E44B8E"/>
    <w:rsid w:val="00E45069"/>
    <w:rsid w:val="00E45980"/>
    <w:rsid w:val="00E46322"/>
    <w:rsid w:val="00E47469"/>
    <w:rsid w:val="00E505CE"/>
    <w:rsid w:val="00E51124"/>
    <w:rsid w:val="00E516CD"/>
    <w:rsid w:val="00E51B85"/>
    <w:rsid w:val="00E51EAE"/>
    <w:rsid w:val="00E5228A"/>
    <w:rsid w:val="00E523FA"/>
    <w:rsid w:val="00E53EA1"/>
    <w:rsid w:val="00E548CC"/>
    <w:rsid w:val="00E5721A"/>
    <w:rsid w:val="00E57B83"/>
    <w:rsid w:val="00E60846"/>
    <w:rsid w:val="00E61C61"/>
    <w:rsid w:val="00E626E4"/>
    <w:rsid w:val="00E62C03"/>
    <w:rsid w:val="00E64A71"/>
    <w:rsid w:val="00E661C0"/>
    <w:rsid w:val="00E66A5D"/>
    <w:rsid w:val="00E70299"/>
    <w:rsid w:val="00E716AE"/>
    <w:rsid w:val="00E721F3"/>
    <w:rsid w:val="00E7293F"/>
    <w:rsid w:val="00E74255"/>
    <w:rsid w:val="00E744ED"/>
    <w:rsid w:val="00E74CE5"/>
    <w:rsid w:val="00E757F0"/>
    <w:rsid w:val="00E80B75"/>
    <w:rsid w:val="00E818D5"/>
    <w:rsid w:val="00E82B63"/>
    <w:rsid w:val="00E83C08"/>
    <w:rsid w:val="00E84BD2"/>
    <w:rsid w:val="00E84F38"/>
    <w:rsid w:val="00E85B7D"/>
    <w:rsid w:val="00E85D49"/>
    <w:rsid w:val="00E85D5E"/>
    <w:rsid w:val="00E86790"/>
    <w:rsid w:val="00E912D4"/>
    <w:rsid w:val="00E920C0"/>
    <w:rsid w:val="00E93B77"/>
    <w:rsid w:val="00E94E0B"/>
    <w:rsid w:val="00E95423"/>
    <w:rsid w:val="00E9627E"/>
    <w:rsid w:val="00E96B8F"/>
    <w:rsid w:val="00E96CB7"/>
    <w:rsid w:val="00E972C4"/>
    <w:rsid w:val="00EA19CC"/>
    <w:rsid w:val="00EA28D2"/>
    <w:rsid w:val="00EA3C9E"/>
    <w:rsid w:val="00EA4C4F"/>
    <w:rsid w:val="00EA5F84"/>
    <w:rsid w:val="00EA6A78"/>
    <w:rsid w:val="00EB1B29"/>
    <w:rsid w:val="00EB1C1F"/>
    <w:rsid w:val="00EB28BB"/>
    <w:rsid w:val="00EB29C9"/>
    <w:rsid w:val="00EB36E0"/>
    <w:rsid w:val="00EB39CE"/>
    <w:rsid w:val="00EB455A"/>
    <w:rsid w:val="00EB51A4"/>
    <w:rsid w:val="00EB52FE"/>
    <w:rsid w:val="00EB5827"/>
    <w:rsid w:val="00EB6907"/>
    <w:rsid w:val="00EB7298"/>
    <w:rsid w:val="00EB78AE"/>
    <w:rsid w:val="00EC0619"/>
    <w:rsid w:val="00EC33B8"/>
    <w:rsid w:val="00EC409A"/>
    <w:rsid w:val="00EC6662"/>
    <w:rsid w:val="00EC71EC"/>
    <w:rsid w:val="00EC768A"/>
    <w:rsid w:val="00ED0267"/>
    <w:rsid w:val="00ED2135"/>
    <w:rsid w:val="00ED3234"/>
    <w:rsid w:val="00ED44E4"/>
    <w:rsid w:val="00ED5973"/>
    <w:rsid w:val="00ED6741"/>
    <w:rsid w:val="00ED6DE1"/>
    <w:rsid w:val="00ED75C9"/>
    <w:rsid w:val="00ED79DC"/>
    <w:rsid w:val="00EE0598"/>
    <w:rsid w:val="00EE0A34"/>
    <w:rsid w:val="00EE0EAB"/>
    <w:rsid w:val="00EE4C15"/>
    <w:rsid w:val="00EE4D06"/>
    <w:rsid w:val="00EE4EF5"/>
    <w:rsid w:val="00EF4214"/>
    <w:rsid w:val="00EF4290"/>
    <w:rsid w:val="00EF4998"/>
    <w:rsid w:val="00EF5F20"/>
    <w:rsid w:val="00EF682A"/>
    <w:rsid w:val="00EF6BFC"/>
    <w:rsid w:val="00EF7CFF"/>
    <w:rsid w:val="00F0010D"/>
    <w:rsid w:val="00F016CC"/>
    <w:rsid w:val="00F01778"/>
    <w:rsid w:val="00F01A4E"/>
    <w:rsid w:val="00F046FC"/>
    <w:rsid w:val="00F04A00"/>
    <w:rsid w:val="00F06B7F"/>
    <w:rsid w:val="00F06C9D"/>
    <w:rsid w:val="00F14872"/>
    <w:rsid w:val="00F14CE4"/>
    <w:rsid w:val="00F161B7"/>
    <w:rsid w:val="00F16253"/>
    <w:rsid w:val="00F16AE7"/>
    <w:rsid w:val="00F178E0"/>
    <w:rsid w:val="00F2015B"/>
    <w:rsid w:val="00F204AC"/>
    <w:rsid w:val="00F219C2"/>
    <w:rsid w:val="00F223B1"/>
    <w:rsid w:val="00F23251"/>
    <w:rsid w:val="00F245B7"/>
    <w:rsid w:val="00F24693"/>
    <w:rsid w:val="00F254A7"/>
    <w:rsid w:val="00F26711"/>
    <w:rsid w:val="00F2748A"/>
    <w:rsid w:val="00F30546"/>
    <w:rsid w:val="00F30C28"/>
    <w:rsid w:val="00F316E9"/>
    <w:rsid w:val="00F3228A"/>
    <w:rsid w:val="00F32C24"/>
    <w:rsid w:val="00F34158"/>
    <w:rsid w:val="00F34690"/>
    <w:rsid w:val="00F36E64"/>
    <w:rsid w:val="00F37C68"/>
    <w:rsid w:val="00F37EE2"/>
    <w:rsid w:val="00F407AA"/>
    <w:rsid w:val="00F40907"/>
    <w:rsid w:val="00F41713"/>
    <w:rsid w:val="00F43AF6"/>
    <w:rsid w:val="00F44F2C"/>
    <w:rsid w:val="00F455C9"/>
    <w:rsid w:val="00F465F2"/>
    <w:rsid w:val="00F47678"/>
    <w:rsid w:val="00F47C1A"/>
    <w:rsid w:val="00F50550"/>
    <w:rsid w:val="00F51B52"/>
    <w:rsid w:val="00F522A4"/>
    <w:rsid w:val="00F554D6"/>
    <w:rsid w:val="00F55F0B"/>
    <w:rsid w:val="00F5698A"/>
    <w:rsid w:val="00F5704A"/>
    <w:rsid w:val="00F61169"/>
    <w:rsid w:val="00F61695"/>
    <w:rsid w:val="00F61FC2"/>
    <w:rsid w:val="00F6262E"/>
    <w:rsid w:val="00F6475A"/>
    <w:rsid w:val="00F650E4"/>
    <w:rsid w:val="00F652BD"/>
    <w:rsid w:val="00F656BF"/>
    <w:rsid w:val="00F6676D"/>
    <w:rsid w:val="00F67F99"/>
    <w:rsid w:val="00F70079"/>
    <w:rsid w:val="00F71332"/>
    <w:rsid w:val="00F72B06"/>
    <w:rsid w:val="00F73470"/>
    <w:rsid w:val="00F7374B"/>
    <w:rsid w:val="00F74FBF"/>
    <w:rsid w:val="00F762A7"/>
    <w:rsid w:val="00F805EA"/>
    <w:rsid w:val="00F80828"/>
    <w:rsid w:val="00F823AC"/>
    <w:rsid w:val="00F8346F"/>
    <w:rsid w:val="00F85359"/>
    <w:rsid w:val="00F85514"/>
    <w:rsid w:val="00F8575D"/>
    <w:rsid w:val="00F86198"/>
    <w:rsid w:val="00F86C77"/>
    <w:rsid w:val="00F9044B"/>
    <w:rsid w:val="00F915DD"/>
    <w:rsid w:val="00F935C3"/>
    <w:rsid w:val="00F93727"/>
    <w:rsid w:val="00F94039"/>
    <w:rsid w:val="00F94903"/>
    <w:rsid w:val="00F952B5"/>
    <w:rsid w:val="00F954EA"/>
    <w:rsid w:val="00F9640E"/>
    <w:rsid w:val="00FA01FC"/>
    <w:rsid w:val="00FA0DC0"/>
    <w:rsid w:val="00FA14B0"/>
    <w:rsid w:val="00FA2201"/>
    <w:rsid w:val="00FA3ECA"/>
    <w:rsid w:val="00FA4C79"/>
    <w:rsid w:val="00FA598E"/>
    <w:rsid w:val="00FA663B"/>
    <w:rsid w:val="00FA6C75"/>
    <w:rsid w:val="00FA7116"/>
    <w:rsid w:val="00FB02A7"/>
    <w:rsid w:val="00FB0D49"/>
    <w:rsid w:val="00FB198F"/>
    <w:rsid w:val="00FB3D68"/>
    <w:rsid w:val="00FB4212"/>
    <w:rsid w:val="00FB4FEF"/>
    <w:rsid w:val="00FB5A78"/>
    <w:rsid w:val="00FB6721"/>
    <w:rsid w:val="00FB6FD4"/>
    <w:rsid w:val="00FB7128"/>
    <w:rsid w:val="00FC097E"/>
    <w:rsid w:val="00FC107E"/>
    <w:rsid w:val="00FC1126"/>
    <w:rsid w:val="00FC16E3"/>
    <w:rsid w:val="00FC1973"/>
    <w:rsid w:val="00FC29D4"/>
    <w:rsid w:val="00FC2C4F"/>
    <w:rsid w:val="00FC3DAC"/>
    <w:rsid w:val="00FC44AA"/>
    <w:rsid w:val="00FC5341"/>
    <w:rsid w:val="00FD06BF"/>
    <w:rsid w:val="00FD19B7"/>
    <w:rsid w:val="00FD2E69"/>
    <w:rsid w:val="00FD33AF"/>
    <w:rsid w:val="00FD5AE7"/>
    <w:rsid w:val="00FD5EA6"/>
    <w:rsid w:val="00FD723D"/>
    <w:rsid w:val="00FD73DF"/>
    <w:rsid w:val="00FD7C48"/>
    <w:rsid w:val="00FE0271"/>
    <w:rsid w:val="00FE0E0B"/>
    <w:rsid w:val="00FE296D"/>
    <w:rsid w:val="00FE2AAA"/>
    <w:rsid w:val="00FE32DC"/>
    <w:rsid w:val="00FE3E45"/>
    <w:rsid w:val="00FE616C"/>
    <w:rsid w:val="00FE6A1D"/>
    <w:rsid w:val="00FE7B0F"/>
    <w:rsid w:val="00FF082B"/>
    <w:rsid w:val="00FF36C0"/>
    <w:rsid w:val="00FF3C2B"/>
    <w:rsid w:val="00FF51D3"/>
    <w:rsid w:val="00FF5F06"/>
    <w:rsid w:val="00FF71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8AF0A9F"/>
  <w15:chartTrackingRefBased/>
  <w15:docId w15:val="{19379DEF-30BE-4C21-AAAF-3666E5A66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41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F6B8D"/>
    <w:rPr>
      <w:sz w:val="16"/>
      <w:szCs w:val="16"/>
    </w:rPr>
  </w:style>
  <w:style w:type="paragraph" w:styleId="CommentText">
    <w:name w:val="annotation text"/>
    <w:basedOn w:val="Normal"/>
    <w:link w:val="CommentTextChar"/>
    <w:uiPriority w:val="99"/>
    <w:semiHidden/>
    <w:unhideWhenUsed/>
    <w:rsid w:val="00DF6B8D"/>
    <w:pPr>
      <w:spacing w:line="240" w:lineRule="auto"/>
    </w:pPr>
    <w:rPr>
      <w:sz w:val="20"/>
      <w:szCs w:val="20"/>
    </w:rPr>
  </w:style>
  <w:style w:type="character" w:customStyle="1" w:styleId="CommentTextChar">
    <w:name w:val="Comment Text Char"/>
    <w:basedOn w:val="DefaultParagraphFont"/>
    <w:link w:val="CommentText"/>
    <w:uiPriority w:val="99"/>
    <w:semiHidden/>
    <w:rsid w:val="00DF6B8D"/>
    <w:rPr>
      <w:sz w:val="20"/>
      <w:szCs w:val="20"/>
    </w:rPr>
  </w:style>
  <w:style w:type="paragraph" w:styleId="ListParagraph">
    <w:name w:val="List Paragraph"/>
    <w:basedOn w:val="Normal"/>
    <w:uiPriority w:val="34"/>
    <w:qFormat/>
    <w:rsid w:val="00722DE6"/>
    <w:pPr>
      <w:ind w:left="720"/>
      <w:contextualSpacing/>
    </w:pPr>
  </w:style>
  <w:style w:type="character" w:styleId="PlaceholderText">
    <w:name w:val="Placeholder Text"/>
    <w:basedOn w:val="DefaultParagraphFont"/>
    <w:uiPriority w:val="99"/>
    <w:semiHidden/>
    <w:rsid w:val="00FE296D"/>
    <w:rPr>
      <w:color w:val="808080"/>
    </w:rPr>
  </w:style>
  <w:style w:type="table" w:styleId="TableGrid">
    <w:name w:val="Table Grid"/>
    <w:basedOn w:val="TableNormal"/>
    <w:uiPriority w:val="39"/>
    <w:rsid w:val="00DD48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D4874"/>
    <w:pPr>
      <w:spacing w:after="200" w:line="240" w:lineRule="auto"/>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7E1C27"/>
    <w:rPr>
      <w:b/>
      <w:bCs/>
    </w:rPr>
  </w:style>
  <w:style w:type="character" w:customStyle="1" w:styleId="CommentSubjectChar">
    <w:name w:val="Comment Subject Char"/>
    <w:basedOn w:val="CommentTextChar"/>
    <w:link w:val="CommentSubject"/>
    <w:uiPriority w:val="99"/>
    <w:semiHidden/>
    <w:rsid w:val="007E1C27"/>
    <w:rPr>
      <w:b/>
      <w:bCs/>
      <w:sz w:val="20"/>
      <w:szCs w:val="20"/>
    </w:rPr>
  </w:style>
  <w:style w:type="paragraph" w:styleId="FootnoteText">
    <w:name w:val="footnote text"/>
    <w:basedOn w:val="Normal"/>
    <w:link w:val="FootnoteTextChar"/>
    <w:uiPriority w:val="99"/>
    <w:semiHidden/>
    <w:unhideWhenUsed/>
    <w:rsid w:val="00C91F5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91F5B"/>
    <w:rPr>
      <w:sz w:val="20"/>
      <w:szCs w:val="20"/>
    </w:rPr>
  </w:style>
  <w:style w:type="character" w:styleId="FootnoteReference">
    <w:name w:val="footnote reference"/>
    <w:basedOn w:val="DefaultParagraphFont"/>
    <w:uiPriority w:val="99"/>
    <w:semiHidden/>
    <w:unhideWhenUsed/>
    <w:rsid w:val="00C91F5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60649">
      <w:bodyDiv w:val="1"/>
      <w:marLeft w:val="0"/>
      <w:marRight w:val="0"/>
      <w:marTop w:val="0"/>
      <w:marBottom w:val="0"/>
      <w:divBdr>
        <w:top w:val="none" w:sz="0" w:space="0" w:color="auto"/>
        <w:left w:val="none" w:sz="0" w:space="0" w:color="auto"/>
        <w:bottom w:val="none" w:sz="0" w:space="0" w:color="auto"/>
        <w:right w:val="none" w:sz="0" w:space="0" w:color="auto"/>
      </w:divBdr>
      <w:divsChild>
        <w:div w:id="1990740874">
          <w:marLeft w:val="0"/>
          <w:marRight w:val="0"/>
          <w:marTop w:val="0"/>
          <w:marBottom w:val="0"/>
          <w:divBdr>
            <w:top w:val="none" w:sz="0" w:space="0" w:color="auto"/>
            <w:left w:val="none" w:sz="0" w:space="0" w:color="auto"/>
            <w:bottom w:val="none" w:sz="0" w:space="0" w:color="auto"/>
            <w:right w:val="none" w:sz="0" w:space="0" w:color="auto"/>
          </w:divBdr>
        </w:div>
      </w:divsChild>
    </w:div>
    <w:div w:id="400061614">
      <w:bodyDiv w:val="1"/>
      <w:marLeft w:val="0"/>
      <w:marRight w:val="0"/>
      <w:marTop w:val="0"/>
      <w:marBottom w:val="0"/>
      <w:divBdr>
        <w:top w:val="none" w:sz="0" w:space="0" w:color="auto"/>
        <w:left w:val="none" w:sz="0" w:space="0" w:color="auto"/>
        <w:bottom w:val="none" w:sz="0" w:space="0" w:color="auto"/>
        <w:right w:val="none" w:sz="0" w:space="0" w:color="auto"/>
      </w:divBdr>
      <w:divsChild>
        <w:div w:id="1137138742">
          <w:marLeft w:val="0"/>
          <w:marRight w:val="0"/>
          <w:marTop w:val="0"/>
          <w:marBottom w:val="0"/>
          <w:divBdr>
            <w:top w:val="none" w:sz="0" w:space="0" w:color="auto"/>
            <w:left w:val="none" w:sz="0" w:space="0" w:color="auto"/>
            <w:bottom w:val="none" w:sz="0" w:space="0" w:color="auto"/>
            <w:right w:val="none" w:sz="0" w:space="0" w:color="auto"/>
          </w:divBdr>
        </w:div>
      </w:divsChild>
    </w:div>
    <w:div w:id="498809184">
      <w:bodyDiv w:val="1"/>
      <w:marLeft w:val="0"/>
      <w:marRight w:val="0"/>
      <w:marTop w:val="0"/>
      <w:marBottom w:val="0"/>
      <w:divBdr>
        <w:top w:val="none" w:sz="0" w:space="0" w:color="auto"/>
        <w:left w:val="none" w:sz="0" w:space="0" w:color="auto"/>
        <w:bottom w:val="none" w:sz="0" w:space="0" w:color="auto"/>
        <w:right w:val="none" w:sz="0" w:space="0" w:color="auto"/>
      </w:divBdr>
      <w:divsChild>
        <w:div w:id="5211715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jpe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FBE2D8A8949C0478A9D0FA31547AC18" ma:contentTypeVersion="8" ma:contentTypeDescription="Create a new document." ma:contentTypeScope="" ma:versionID="0bf98e4bf3bc536e2f269bcb6172b7f2">
  <xsd:schema xmlns:xsd="http://www.w3.org/2001/XMLSchema" xmlns:xs="http://www.w3.org/2001/XMLSchema" xmlns:p="http://schemas.microsoft.com/office/2006/metadata/properties" xmlns:ns2="cf86e04f-f2f2-4148-813e-388607876cd7" targetNamespace="http://schemas.microsoft.com/office/2006/metadata/properties" ma:root="true" ma:fieldsID="ec1c58dc0ccf53b4013a1411dbb812ee" ns2:_="">
    <xsd:import namespace="cf86e04f-f2f2-4148-813e-388607876c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86e04f-f2f2-4148-813e-388607876c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0A58DF-E6BA-4290-81C6-2AE6346772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86e04f-f2f2-4148-813e-388607876c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E71D8C0-CB00-415D-A6CD-77E628AEFBDB}">
  <ds:schemaRefs>
    <ds:schemaRef ds:uri="http://www.w3.org/XML/1998/namespace"/>
    <ds:schemaRef ds:uri="http://schemas.microsoft.com/office/2006/documentManagement/types"/>
    <ds:schemaRef ds:uri="http://schemas.microsoft.com/office/2006/metadata/properties"/>
    <ds:schemaRef ds:uri="http://purl.org/dc/terms/"/>
    <ds:schemaRef ds:uri="http://purl.org/dc/elements/1.1/"/>
    <ds:schemaRef ds:uri="http://schemas.microsoft.com/office/infopath/2007/PartnerControls"/>
    <ds:schemaRef ds:uri="http://schemas.openxmlformats.org/package/2006/metadata/core-properties"/>
    <ds:schemaRef ds:uri="cf86e04f-f2f2-4148-813e-388607876cd7"/>
    <ds:schemaRef ds:uri="http://purl.org/dc/dcmitype/"/>
  </ds:schemaRefs>
</ds:datastoreItem>
</file>

<file path=customXml/itemProps3.xml><?xml version="1.0" encoding="utf-8"?>
<ds:datastoreItem xmlns:ds="http://schemas.openxmlformats.org/officeDocument/2006/customXml" ds:itemID="{E2879763-21F7-4804-86A4-E9020508F606}">
  <ds:schemaRefs>
    <ds:schemaRef ds:uri="http://schemas.microsoft.com/sharepoint/v3/contenttype/forms"/>
  </ds:schemaRefs>
</ds:datastoreItem>
</file>

<file path=customXml/itemProps4.xml><?xml version="1.0" encoding="utf-8"?>
<ds:datastoreItem xmlns:ds="http://schemas.openxmlformats.org/officeDocument/2006/customXml" ds:itemID="{7D7EF66B-9B00-4A63-B16C-6A403E264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10888</TotalTime>
  <Pages>37</Pages>
  <Words>25018</Words>
  <Characters>142605</Characters>
  <Application>Microsoft Office Word</Application>
  <DocSecurity>0</DocSecurity>
  <Lines>1188</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Miller, Harvey</cp:lastModifiedBy>
  <cp:revision>566</cp:revision>
  <dcterms:created xsi:type="dcterms:W3CDTF">2021-09-30T03:46:00Z</dcterms:created>
  <dcterms:modified xsi:type="dcterms:W3CDTF">2021-10-11T20:45:00Z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http://www.zotero.org/styles/plos-one</vt:lpwstr>
  </property>
  <property fmtid="{D5CDD505-2E9C-101B-9397-08002B2CF9AE}" pid="22" name="Mendeley Recent Style Name 8_1">
    <vt:lpwstr>PLOS ONE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ContentTypeId">
    <vt:lpwstr>0x010100BFBE2D8A8949C0478A9D0FA31547AC18</vt:lpwstr>
  </property>
</Properties>
</file>